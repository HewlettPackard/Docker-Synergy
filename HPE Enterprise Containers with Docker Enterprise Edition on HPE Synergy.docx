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6421A1" w:rsidRDefault="006421A1" w:rsidP="004F76A4">
                            <w:pPr>
                              <w:pStyle w:val="CoverDocumentType10pt"/>
                              <w:spacing w:after="0"/>
                              <w:jc w:val="right"/>
                              <w:rPr>
                                <w:rStyle w:val="CoverDocumentType10ptChar"/>
                                <w:b/>
                              </w:rPr>
                            </w:pPr>
                            <w:r>
                              <w:rPr>
                                <w:rStyle w:val="CoverDocumentType10ptChar"/>
                                <w:b/>
                              </w:rPr>
                              <w:t>Deployment Guide</w:t>
                            </w:r>
                          </w:p>
                          <w:p w14:paraId="412F0774" w14:textId="77777777" w:rsidR="006421A1" w:rsidRPr="00D22A0C" w:rsidRDefault="006421A1"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6421A1" w:rsidRDefault="006421A1" w:rsidP="004F76A4">
                      <w:pPr>
                        <w:pStyle w:val="CoverDocumentType10pt"/>
                        <w:spacing w:after="0"/>
                        <w:jc w:val="right"/>
                        <w:rPr>
                          <w:rStyle w:val="CoverDocumentType10ptChar"/>
                          <w:b/>
                        </w:rPr>
                      </w:pPr>
                      <w:r>
                        <w:rPr>
                          <w:rStyle w:val="CoverDocumentType10ptChar"/>
                          <w:b/>
                        </w:rPr>
                        <w:t>Deployment Guide</w:t>
                      </w:r>
                    </w:p>
                    <w:p w14:paraId="412F0774" w14:textId="77777777" w:rsidR="006421A1" w:rsidRPr="00D22A0C" w:rsidRDefault="006421A1"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p>
    <w:bookmarkStart w:id="0" w:name="_Toc291058928" w:displacedByCustomXml="next"/>
    <w:bookmarkStart w:id="1"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2D37F6BB" w14:textId="77777777" w:rsidR="006C39F7"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7522272" w:history="1">
                <w:r w:rsidR="006C39F7" w:rsidRPr="00F22FF5">
                  <w:rPr>
                    <w:rStyle w:val="Hyperlink"/>
                  </w:rPr>
                  <w:t>Executive Summary</w:t>
                </w:r>
                <w:r w:rsidR="006C39F7">
                  <w:rPr>
                    <w:webHidden/>
                  </w:rPr>
                  <w:tab/>
                </w:r>
                <w:r w:rsidR="006C39F7">
                  <w:rPr>
                    <w:webHidden/>
                  </w:rPr>
                  <w:fldChar w:fldCharType="begin"/>
                </w:r>
                <w:r w:rsidR="006C39F7">
                  <w:rPr>
                    <w:webHidden/>
                  </w:rPr>
                  <w:instrText xml:space="preserve"> PAGEREF _Toc7522272 \h </w:instrText>
                </w:r>
                <w:r w:rsidR="006C39F7">
                  <w:rPr>
                    <w:webHidden/>
                  </w:rPr>
                </w:r>
                <w:r w:rsidR="006C39F7">
                  <w:rPr>
                    <w:webHidden/>
                  </w:rPr>
                  <w:fldChar w:fldCharType="separate"/>
                </w:r>
                <w:r w:rsidR="006C39F7">
                  <w:rPr>
                    <w:webHidden/>
                  </w:rPr>
                  <w:t>5</w:t>
                </w:r>
                <w:r w:rsidR="006C39F7">
                  <w:rPr>
                    <w:webHidden/>
                  </w:rPr>
                  <w:fldChar w:fldCharType="end"/>
                </w:r>
              </w:hyperlink>
            </w:p>
            <w:p w14:paraId="57013B26" w14:textId="77777777" w:rsidR="006C39F7" w:rsidRDefault="009E0081">
              <w:pPr>
                <w:pStyle w:val="TOC1"/>
                <w:rPr>
                  <w:rFonts w:asciiTheme="minorHAnsi" w:eastAsiaTheme="minorEastAsia" w:hAnsiTheme="minorHAnsi" w:cstheme="minorBidi"/>
                  <w:sz w:val="22"/>
                  <w:szCs w:val="22"/>
                </w:rPr>
              </w:pPr>
              <w:hyperlink w:anchor="_Toc7522273" w:history="1">
                <w:r w:rsidR="006C39F7" w:rsidRPr="00F22FF5">
                  <w:rPr>
                    <w:rStyle w:val="Hyperlink"/>
                  </w:rPr>
                  <w:t>Solution overview</w:t>
                </w:r>
                <w:r w:rsidR="006C39F7">
                  <w:rPr>
                    <w:webHidden/>
                  </w:rPr>
                  <w:tab/>
                </w:r>
                <w:r w:rsidR="006C39F7">
                  <w:rPr>
                    <w:webHidden/>
                  </w:rPr>
                  <w:fldChar w:fldCharType="begin"/>
                </w:r>
                <w:r w:rsidR="006C39F7">
                  <w:rPr>
                    <w:webHidden/>
                  </w:rPr>
                  <w:instrText xml:space="preserve"> PAGEREF _Toc7522273 \h </w:instrText>
                </w:r>
                <w:r w:rsidR="006C39F7">
                  <w:rPr>
                    <w:webHidden/>
                  </w:rPr>
                </w:r>
                <w:r w:rsidR="006C39F7">
                  <w:rPr>
                    <w:webHidden/>
                  </w:rPr>
                  <w:fldChar w:fldCharType="separate"/>
                </w:r>
                <w:r w:rsidR="006C39F7">
                  <w:rPr>
                    <w:webHidden/>
                  </w:rPr>
                  <w:t>5</w:t>
                </w:r>
                <w:r w:rsidR="006C39F7">
                  <w:rPr>
                    <w:webHidden/>
                  </w:rPr>
                  <w:fldChar w:fldCharType="end"/>
                </w:r>
              </w:hyperlink>
            </w:p>
            <w:p w14:paraId="65470B20" w14:textId="77777777" w:rsidR="006C39F7" w:rsidRDefault="009E0081">
              <w:pPr>
                <w:pStyle w:val="TOC2"/>
                <w:rPr>
                  <w:rFonts w:asciiTheme="minorHAnsi" w:eastAsiaTheme="minorEastAsia" w:hAnsiTheme="minorHAnsi" w:cstheme="minorBidi"/>
                  <w:sz w:val="22"/>
                  <w:szCs w:val="22"/>
                </w:rPr>
              </w:pPr>
              <w:hyperlink w:anchor="_Toc7522274" w:history="1">
                <w:r w:rsidR="006C39F7" w:rsidRPr="00F22FF5">
                  <w:rPr>
                    <w:rStyle w:val="Hyperlink"/>
                  </w:rPr>
                  <w:t>New in this release</w:t>
                </w:r>
                <w:r w:rsidR="006C39F7">
                  <w:rPr>
                    <w:webHidden/>
                  </w:rPr>
                  <w:tab/>
                </w:r>
                <w:r w:rsidR="006C39F7">
                  <w:rPr>
                    <w:webHidden/>
                  </w:rPr>
                  <w:fldChar w:fldCharType="begin"/>
                </w:r>
                <w:r w:rsidR="006C39F7">
                  <w:rPr>
                    <w:webHidden/>
                  </w:rPr>
                  <w:instrText xml:space="preserve"> PAGEREF _Toc7522274 \h </w:instrText>
                </w:r>
                <w:r w:rsidR="006C39F7">
                  <w:rPr>
                    <w:webHidden/>
                  </w:rPr>
                </w:r>
                <w:r w:rsidR="006C39F7">
                  <w:rPr>
                    <w:webHidden/>
                  </w:rPr>
                  <w:fldChar w:fldCharType="separate"/>
                </w:r>
                <w:r w:rsidR="006C39F7">
                  <w:rPr>
                    <w:webHidden/>
                  </w:rPr>
                  <w:t>5</w:t>
                </w:r>
                <w:r w:rsidR="006C39F7">
                  <w:rPr>
                    <w:webHidden/>
                  </w:rPr>
                  <w:fldChar w:fldCharType="end"/>
                </w:r>
              </w:hyperlink>
            </w:p>
            <w:p w14:paraId="7182C129" w14:textId="77777777" w:rsidR="006C39F7" w:rsidRDefault="009E0081">
              <w:pPr>
                <w:pStyle w:val="TOC2"/>
                <w:rPr>
                  <w:rFonts w:asciiTheme="minorHAnsi" w:eastAsiaTheme="minorEastAsia" w:hAnsiTheme="minorHAnsi" w:cstheme="minorBidi"/>
                  <w:sz w:val="22"/>
                  <w:szCs w:val="22"/>
                </w:rPr>
              </w:pPr>
              <w:hyperlink w:anchor="_Toc7522275" w:history="1">
                <w:r w:rsidR="006C39F7" w:rsidRPr="00F22FF5">
                  <w:rPr>
                    <w:rStyle w:val="Hyperlink"/>
                  </w:rPr>
                  <w:t>Solution configuration</w:t>
                </w:r>
                <w:r w:rsidR="006C39F7">
                  <w:rPr>
                    <w:webHidden/>
                  </w:rPr>
                  <w:tab/>
                </w:r>
                <w:r w:rsidR="006C39F7">
                  <w:rPr>
                    <w:webHidden/>
                  </w:rPr>
                  <w:fldChar w:fldCharType="begin"/>
                </w:r>
                <w:r w:rsidR="006C39F7">
                  <w:rPr>
                    <w:webHidden/>
                  </w:rPr>
                  <w:instrText xml:space="preserve"> PAGEREF _Toc7522275 \h </w:instrText>
                </w:r>
                <w:r w:rsidR="006C39F7">
                  <w:rPr>
                    <w:webHidden/>
                  </w:rPr>
                </w:r>
                <w:r w:rsidR="006C39F7">
                  <w:rPr>
                    <w:webHidden/>
                  </w:rPr>
                  <w:fldChar w:fldCharType="separate"/>
                </w:r>
                <w:r w:rsidR="006C39F7">
                  <w:rPr>
                    <w:webHidden/>
                  </w:rPr>
                  <w:t>6</w:t>
                </w:r>
                <w:r w:rsidR="006C39F7">
                  <w:rPr>
                    <w:webHidden/>
                  </w:rPr>
                  <w:fldChar w:fldCharType="end"/>
                </w:r>
              </w:hyperlink>
            </w:p>
            <w:p w14:paraId="4039295F" w14:textId="77777777" w:rsidR="006C39F7" w:rsidRDefault="009E0081">
              <w:pPr>
                <w:pStyle w:val="TOC2"/>
                <w:rPr>
                  <w:rFonts w:asciiTheme="minorHAnsi" w:eastAsiaTheme="minorEastAsia" w:hAnsiTheme="minorHAnsi" w:cstheme="minorBidi"/>
                  <w:sz w:val="22"/>
                  <w:szCs w:val="22"/>
                </w:rPr>
              </w:pPr>
              <w:hyperlink w:anchor="_Toc7522276" w:history="1">
                <w:r w:rsidR="006C39F7" w:rsidRPr="00F22FF5">
                  <w:rPr>
                    <w:rStyle w:val="Hyperlink"/>
                  </w:rPr>
                  <w:t>High availability</w:t>
                </w:r>
                <w:r w:rsidR="006C39F7">
                  <w:rPr>
                    <w:webHidden/>
                  </w:rPr>
                  <w:tab/>
                </w:r>
                <w:r w:rsidR="006C39F7">
                  <w:rPr>
                    <w:webHidden/>
                  </w:rPr>
                  <w:fldChar w:fldCharType="begin"/>
                </w:r>
                <w:r w:rsidR="006C39F7">
                  <w:rPr>
                    <w:webHidden/>
                  </w:rPr>
                  <w:instrText xml:space="preserve"> PAGEREF _Toc7522276 \h </w:instrText>
                </w:r>
                <w:r w:rsidR="006C39F7">
                  <w:rPr>
                    <w:webHidden/>
                  </w:rPr>
                </w:r>
                <w:r w:rsidR="006C39F7">
                  <w:rPr>
                    <w:webHidden/>
                  </w:rPr>
                  <w:fldChar w:fldCharType="separate"/>
                </w:r>
                <w:r w:rsidR="006C39F7">
                  <w:rPr>
                    <w:webHidden/>
                  </w:rPr>
                  <w:t>8</w:t>
                </w:r>
                <w:r w:rsidR="006C39F7">
                  <w:rPr>
                    <w:webHidden/>
                  </w:rPr>
                  <w:fldChar w:fldCharType="end"/>
                </w:r>
              </w:hyperlink>
            </w:p>
            <w:p w14:paraId="6BF4F581" w14:textId="77777777" w:rsidR="006C39F7" w:rsidRDefault="009E0081">
              <w:pPr>
                <w:pStyle w:val="TOC2"/>
                <w:rPr>
                  <w:rFonts w:asciiTheme="minorHAnsi" w:eastAsiaTheme="minorEastAsia" w:hAnsiTheme="minorHAnsi" w:cstheme="minorBidi"/>
                  <w:sz w:val="22"/>
                  <w:szCs w:val="22"/>
                </w:rPr>
              </w:pPr>
              <w:hyperlink w:anchor="_Toc7522277" w:history="1">
                <w:r w:rsidR="006C39F7" w:rsidRPr="00F22FF5">
                  <w:rPr>
                    <w:rStyle w:val="Hyperlink"/>
                  </w:rPr>
                  <w:t>Sizing considerations</w:t>
                </w:r>
                <w:r w:rsidR="006C39F7">
                  <w:rPr>
                    <w:webHidden/>
                  </w:rPr>
                  <w:tab/>
                </w:r>
                <w:r w:rsidR="006C39F7">
                  <w:rPr>
                    <w:webHidden/>
                  </w:rPr>
                  <w:fldChar w:fldCharType="begin"/>
                </w:r>
                <w:r w:rsidR="006C39F7">
                  <w:rPr>
                    <w:webHidden/>
                  </w:rPr>
                  <w:instrText xml:space="preserve"> PAGEREF _Toc7522277 \h </w:instrText>
                </w:r>
                <w:r w:rsidR="006C39F7">
                  <w:rPr>
                    <w:webHidden/>
                  </w:rPr>
                </w:r>
                <w:r w:rsidR="006C39F7">
                  <w:rPr>
                    <w:webHidden/>
                  </w:rPr>
                  <w:fldChar w:fldCharType="separate"/>
                </w:r>
                <w:r w:rsidR="006C39F7">
                  <w:rPr>
                    <w:webHidden/>
                  </w:rPr>
                  <w:t>9</w:t>
                </w:r>
                <w:r w:rsidR="006C39F7">
                  <w:rPr>
                    <w:webHidden/>
                  </w:rPr>
                  <w:fldChar w:fldCharType="end"/>
                </w:r>
              </w:hyperlink>
            </w:p>
            <w:p w14:paraId="2F7B4775" w14:textId="77777777" w:rsidR="006C39F7" w:rsidRDefault="009E0081">
              <w:pPr>
                <w:pStyle w:val="TOC2"/>
                <w:rPr>
                  <w:rFonts w:asciiTheme="minorHAnsi" w:eastAsiaTheme="minorEastAsia" w:hAnsiTheme="minorHAnsi" w:cstheme="minorBidi"/>
                  <w:sz w:val="22"/>
                  <w:szCs w:val="22"/>
                </w:rPr>
              </w:pPr>
              <w:hyperlink w:anchor="_Toc7522278" w:history="1">
                <w:r w:rsidR="006C39F7" w:rsidRPr="00F22FF5">
                  <w:rPr>
                    <w:rStyle w:val="Hyperlink"/>
                  </w:rPr>
                  <w:t>Disaster Recovery</w:t>
                </w:r>
                <w:r w:rsidR="006C39F7">
                  <w:rPr>
                    <w:webHidden/>
                  </w:rPr>
                  <w:tab/>
                </w:r>
                <w:r w:rsidR="006C39F7">
                  <w:rPr>
                    <w:webHidden/>
                  </w:rPr>
                  <w:fldChar w:fldCharType="begin"/>
                </w:r>
                <w:r w:rsidR="006C39F7">
                  <w:rPr>
                    <w:webHidden/>
                  </w:rPr>
                  <w:instrText xml:space="preserve"> PAGEREF _Toc7522278 \h </w:instrText>
                </w:r>
                <w:r w:rsidR="006C39F7">
                  <w:rPr>
                    <w:webHidden/>
                  </w:rPr>
                </w:r>
                <w:r w:rsidR="006C39F7">
                  <w:rPr>
                    <w:webHidden/>
                  </w:rPr>
                  <w:fldChar w:fldCharType="separate"/>
                </w:r>
                <w:r w:rsidR="006C39F7">
                  <w:rPr>
                    <w:webHidden/>
                  </w:rPr>
                  <w:t>11</w:t>
                </w:r>
                <w:r w:rsidR="006C39F7">
                  <w:rPr>
                    <w:webHidden/>
                  </w:rPr>
                  <w:fldChar w:fldCharType="end"/>
                </w:r>
              </w:hyperlink>
            </w:p>
            <w:p w14:paraId="27711511" w14:textId="77777777" w:rsidR="006C39F7" w:rsidRDefault="009E0081">
              <w:pPr>
                <w:pStyle w:val="TOC2"/>
                <w:rPr>
                  <w:rFonts w:asciiTheme="minorHAnsi" w:eastAsiaTheme="minorEastAsia" w:hAnsiTheme="minorHAnsi" w:cstheme="minorBidi"/>
                  <w:sz w:val="22"/>
                  <w:szCs w:val="22"/>
                </w:rPr>
              </w:pPr>
              <w:hyperlink w:anchor="_Toc7522279" w:history="1">
                <w:r w:rsidR="006C39F7" w:rsidRPr="00F22FF5">
                  <w:rPr>
                    <w:rStyle w:val="Hyperlink"/>
                  </w:rPr>
                  <w:t>Security</w:t>
                </w:r>
                <w:r w:rsidR="006C39F7">
                  <w:rPr>
                    <w:webHidden/>
                  </w:rPr>
                  <w:tab/>
                </w:r>
                <w:r w:rsidR="006C39F7">
                  <w:rPr>
                    <w:webHidden/>
                  </w:rPr>
                  <w:fldChar w:fldCharType="begin"/>
                </w:r>
                <w:r w:rsidR="006C39F7">
                  <w:rPr>
                    <w:webHidden/>
                  </w:rPr>
                  <w:instrText xml:space="preserve"> PAGEREF _Toc7522279 \h </w:instrText>
                </w:r>
                <w:r w:rsidR="006C39F7">
                  <w:rPr>
                    <w:webHidden/>
                  </w:rPr>
                </w:r>
                <w:r w:rsidR="006C39F7">
                  <w:rPr>
                    <w:webHidden/>
                  </w:rPr>
                  <w:fldChar w:fldCharType="separate"/>
                </w:r>
                <w:r w:rsidR="006C39F7">
                  <w:rPr>
                    <w:webHidden/>
                  </w:rPr>
                  <w:t>12</w:t>
                </w:r>
                <w:r w:rsidR="006C39F7">
                  <w:rPr>
                    <w:webHidden/>
                  </w:rPr>
                  <w:fldChar w:fldCharType="end"/>
                </w:r>
              </w:hyperlink>
            </w:p>
            <w:p w14:paraId="3842048B" w14:textId="77777777" w:rsidR="006C39F7" w:rsidRDefault="009E0081">
              <w:pPr>
                <w:pStyle w:val="TOC1"/>
                <w:rPr>
                  <w:rFonts w:asciiTheme="minorHAnsi" w:eastAsiaTheme="minorEastAsia" w:hAnsiTheme="minorHAnsi" w:cstheme="minorBidi"/>
                  <w:sz w:val="22"/>
                  <w:szCs w:val="22"/>
                </w:rPr>
              </w:pPr>
              <w:hyperlink w:anchor="_Toc7522280" w:history="1">
                <w:r w:rsidR="006C39F7" w:rsidRPr="00F22FF5">
                  <w:rPr>
                    <w:rStyle w:val="Hyperlink"/>
                  </w:rPr>
                  <w:t>Solution components</w:t>
                </w:r>
                <w:r w:rsidR="006C39F7">
                  <w:rPr>
                    <w:webHidden/>
                  </w:rPr>
                  <w:tab/>
                </w:r>
                <w:r w:rsidR="006C39F7">
                  <w:rPr>
                    <w:webHidden/>
                  </w:rPr>
                  <w:fldChar w:fldCharType="begin"/>
                </w:r>
                <w:r w:rsidR="006C39F7">
                  <w:rPr>
                    <w:webHidden/>
                  </w:rPr>
                  <w:instrText xml:space="preserve"> PAGEREF _Toc7522280 \h </w:instrText>
                </w:r>
                <w:r w:rsidR="006C39F7">
                  <w:rPr>
                    <w:webHidden/>
                  </w:rPr>
                </w:r>
                <w:r w:rsidR="006C39F7">
                  <w:rPr>
                    <w:webHidden/>
                  </w:rPr>
                  <w:fldChar w:fldCharType="separate"/>
                </w:r>
                <w:r w:rsidR="006C39F7">
                  <w:rPr>
                    <w:webHidden/>
                  </w:rPr>
                  <w:t>12</w:t>
                </w:r>
                <w:r w:rsidR="006C39F7">
                  <w:rPr>
                    <w:webHidden/>
                  </w:rPr>
                  <w:fldChar w:fldCharType="end"/>
                </w:r>
              </w:hyperlink>
            </w:p>
            <w:p w14:paraId="57B51A64" w14:textId="77777777" w:rsidR="006C39F7" w:rsidRDefault="009E0081">
              <w:pPr>
                <w:pStyle w:val="TOC2"/>
                <w:rPr>
                  <w:rFonts w:asciiTheme="minorHAnsi" w:eastAsiaTheme="minorEastAsia" w:hAnsiTheme="minorHAnsi" w:cstheme="minorBidi"/>
                  <w:sz w:val="22"/>
                  <w:szCs w:val="22"/>
                </w:rPr>
              </w:pPr>
              <w:hyperlink w:anchor="_Toc7522281" w:history="1">
                <w:r w:rsidR="006C39F7" w:rsidRPr="00F22FF5">
                  <w:rPr>
                    <w:rStyle w:val="Hyperlink"/>
                  </w:rPr>
                  <w:t>Hardware</w:t>
                </w:r>
                <w:r w:rsidR="006C39F7">
                  <w:rPr>
                    <w:webHidden/>
                  </w:rPr>
                  <w:tab/>
                </w:r>
                <w:r w:rsidR="006C39F7">
                  <w:rPr>
                    <w:webHidden/>
                  </w:rPr>
                  <w:fldChar w:fldCharType="begin"/>
                </w:r>
                <w:r w:rsidR="006C39F7">
                  <w:rPr>
                    <w:webHidden/>
                  </w:rPr>
                  <w:instrText xml:space="preserve"> PAGEREF _Toc7522281 \h </w:instrText>
                </w:r>
                <w:r w:rsidR="006C39F7">
                  <w:rPr>
                    <w:webHidden/>
                  </w:rPr>
                </w:r>
                <w:r w:rsidR="006C39F7">
                  <w:rPr>
                    <w:webHidden/>
                  </w:rPr>
                  <w:fldChar w:fldCharType="separate"/>
                </w:r>
                <w:r w:rsidR="006C39F7">
                  <w:rPr>
                    <w:webHidden/>
                  </w:rPr>
                  <w:t>12</w:t>
                </w:r>
                <w:r w:rsidR="006C39F7">
                  <w:rPr>
                    <w:webHidden/>
                  </w:rPr>
                  <w:fldChar w:fldCharType="end"/>
                </w:r>
              </w:hyperlink>
            </w:p>
            <w:p w14:paraId="59C25C9F" w14:textId="77777777" w:rsidR="006C39F7" w:rsidRDefault="009E0081">
              <w:pPr>
                <w:pStyle w:val="TOC2"/>
                <w:rPr>
                  <w:rFonts w:asciiTheme="minorHAnsi" w:eastAsiaTheme="minorEastAsia" w:hAnsiTheme="minorHAnsi" w:cstheme="minorBidi"/>
                  <w:sz w:val="22"/>
                  <w:szCs w:val="22"/>
                </w:rPr>
              </w:pPr>
              <w:hyperlink w:anchor="_Toc7522282" w:history="1">
                <w:r w:rsidR="006C39F7" w:rsidRPr="00F22FF5">
                  <w:rPr>
                    <w:rStyle w:val="Hyperlink"/>
                  </w:rPr>
                  <w:t>Software</w:t>
                </w:r>
                <w:r w:rsidR="006C39F7">
                  <w:rPr>
                    <w:webHidden/>
                  </w:rPr>
                  <w:tab/>
                </w:r>
                <w:r w:rsidR="006C39F7">
                  <w:rPr>
                    <w:webHidden/>
                  </w:rPr>
                  <w:fldChar w:fldCharType="begin"/>
                </w:r>
                <w:r w:rsidR="006C39F7">
                  <w:rPr>
                    <w:webHidden/>
                  </w:rPr>
                  <w:instrText xml:space="preserve"> PAGEREF _Toc7522282 \h </w:instrText>
                </w:r>
                <w:r w:rsidR="006C39F7">
                  <w:rPr>
                    <w:webHidden/>
                  </w:rPr>
                </w:r>
                <w:r w:rsidR="006C39F7">
                  <w:rPr>
                    <w:webHidden/>
                  </w:rPr>
                  <w:fldChar w:fldCharType="separate"/>
                </w:r>
                <w:r w:rsidR="006C39F7">
                  <w:rPr>
                    <w:webHidden/>
                  </w:rPr>
                  <w:t>13</w:t>
                </w:r>
                <w:r w:rsidR="006C39F7">
                  <w:rPr>
                    <w:webHidden/>
                  </w:rPr>
                  <w:fldChar w:fldCharType="end"/>
                </w:r>
              </w:hyperlink>
            </w:p>
            <w:p w14:paraId="106827FD" w14:textId="77777777" w:rsidR="006C39F7" w:rsidRDefault="009E0081">
              <w:pPr>
                <w:pStyle w:val="TOC2"/>
                <w:rPr>
                  <w:rFonts w:asciiTheme="minorHAnsi" w:eastAsiaTheme="minorEastAsia" w:hAnsiTheme="minorHAnsi" w:cstheme="minorBidi"/>
                  <w:sz w:val="22"/>
                  <w:szCs w:val="22"/>
                </w:rPr>
              </w:pPr>
              <w:hyperlink w:anchor="_Toc7522283" w:history="1">
                <w:r w:rsidR="006C39F7" w:rsidRPr="00F22FF5">
                  <w:rPr>
                    <w:rStyle w:val="Hyperlink"/>
                  </w:rPr>
                  <w:t>Application software</w:t>
                </w:r>
                <w:r w:rsidR="006C39F7">
                  <w:rPr>
                    <w:webHidden/>
                  </w:rPr>
                  <w:tab/>
                </w:r>
                <w:r w:rsidR="006C39F7">
                  <w:rPr>
                    <w:webHidden/>
                  </w:rPr>
                  <w:fldChar w:fldCharType="begin"/>
                </w:r>
                <w:r w:rsidR="006C39F7">
                  <w:rPr>
                    <w:webHidden/>
                  </w:rPr>
                  <w:instrText xml:space="preserve"> PAGEREF _Toc7522283 \h </w:instrText>
                </w:r>
                <w:r w:rsidR="006C39F7">
                  <w:rPr>
                    <w:webHidden/>
                  </w:rPr>
                </w:r>
                <w:r w:rsidR="006C39F7">
                  <w:rPr>
                    <w:webHidden/>
                  </w:rPr>
                  <w:fldChar w:fldCharType="separate"/>
                </w:r>
                <w:r w:rsidR="006C39F7">
                  <w:rPr>
                    <w:webHidden/>
                  </w:rPr>
                  <w:t>14</w:t>
                </w:r>
                <w:r w:rsidR="006C39F7">
                  <w:rPr>
                    <w:webHidden/>
                  </w:rPr>
                  <w:fldChar w:fldCharType="end"/>
                </w:r>
              </w:hyperlink>
            </w:p>
            <w:p w14:paraId="06D2E1CA" w14:textId="77777777" w:rsidR="006C39F7" w:rsidRDefault="009E0081">
              <w:pPr>
                <w:pStyle w:val="TOC1"/>
                <w:rPr>
                  <w:rFonts w:asciiTheme="minorHAnsi" w:eastAsiaTheme="minorEastAsia" w:hAnsiTheme="minorHAnsi" w:cstheme="minorBidi"/>
                  <w:sz w:val="22"/>
                  <w:szCs w:val="22"/>
                </w:rPr>
              </w:pPr>
              <w:hyperlink w:anchor="_Toc7522284" w:history="1">
                <w:r w:rsidR="006C39F7" w:rsidRPr="00F22FF5">
                  <w:rPr>
                    <w:rStyle w:val="Hyperlink"/>
                  </w:rPr>
                  <w:t>Preparing the environment</w:t>
                </w:r>
                <w:r w:rsidR="006C39F7">
                  <w:rPr>
                    <w:webHidden/>
                  </w:rPr>
                  <w:tab/>
                </w:r>
                <w:r w:rsidR="006C39F7">
                  <w:rPr>
                    <w:webHidden/>
                  </w:rPr>
                  <w:fldChar w:fldCharType="begin"/>
                </w:r>
                <w:r w:rsidR="006C39F7">
                  <w:rPr>
                    <w:webHidden/>
                  </w:rPr>
                  <w:instrText xml:space="preserve"> PAGEREF _Toc7522284 \h </w:instrText>
                </w:r>
                <w:r w:rsidR="006C39F7">
                  <w:rPr>
                    <w:webHidden/>
                  </w:rPr>
                </w:r>
                <w:r w:rsidR="006C39F7">
                  <w:rPr>
                    <w:webHidden/>
                  </w:rPr>
                  <w:fldChar w:fldCharType="separate"/>
                </w:r>
                <w:r w:rsidR="006C39F7">
                  <w:rPr>
                    <w:webHidden/>
                  </w:rPr>
                  <w:t>15</w:t>
                </w:r>
                <w:r w:rsidR="006C39F7">
                  <w:rPr>
                    <w:webHidden/>
                  </w:rPr>
                  <w:fldChar w:fldCharType="end"/>
                </w:r>
              </w:hyperlink>
            </w:p>
            <w:p w14:paraId="632CC3CB" w14:textId="77777777" w:rsidR="006C39F7" w:rsidRDefault="009E0081">
              <w:pPr>
                <w:pStyle w:val="TOC2"/>
                <w:rPr>
                  <w:rFonts w:asciiTheme="minorHAnsi" w:eastAsiaTheme="minorEastAsia" w:hAnsiTheme="minorHAnsi" w:cstheme="minorBidi"/>
                  <w:sz w:val="22"/>
                  <w:szCs w:val="22"/>
                </w:rPr>
              </w:pPr>
              <w:hyperlink w:anchor="_Toc7522285" w:history="1">
                <w:r w:rsidR="006C39F7" w:rsidRPr="00F22FF5">
                  <w:rPr>
                    <w:rStyle w:val="Hyperlink"/>
                  </w:rPr>
                  <w:t>Verify prerequisites</w:t>
                </w:r>
                <w:r w:rsidR="006C39F7">
                  <w:rPr>
                    <w:webHidden/>
                  </w:rPr>
                  <w:tab/>
                </w:r>
                <w:r w:rsidR="006C39F7">
                  <w:rPr>
                    <w:webHidden/>
                  </w:rPr>
                  <w:fldChar w:fldCharType="begin"/>
                </w:r>
                <w:r w:rsidR="006C39F7">
                  <w:rPr>
                    <w:webHidden/>
                  </w:rPr>
                  <w:instrText xml:space="preserve"> PAGEREF _Toc7522285 \h </w:instrText>
                </w:r>
                <w:r w:rsidR="006C39F7">
                  <w:rPr>
                    <w:webHidden/>
                  </w:rPr>
                </w:r>
                <w:r w:rsidR="006C39F7">
                  <w:rPr>
                    <w:webHidden/>
                  </w:rPr>
                  <w:fldChar w:fldCharType="separate"/>
                </w:r>
                <w:r w:rsidR="006C39F7">
                  <w:rPr>
                    <w:webHidden/>
                  </w:rPr>
                  <w:t>15</w:t>
                </w:r>
                <w:r w:rsidR="006C39F7">
                  <w:rPr>
                    <w:webHidden/>
                  </w:rPr>
                  <w:fldChar w:fldCharType="end"/>
                </w:r>
              </w:hyperlink>
            </w:p>
            <w:p w14:paraId="4760328A" w14:textId="77777777" w:rsidR="006C39F7" w:rsidRDefault="009E0081">
              <w:pPr>
                <w:pStyle w:val="TOC2"/>
                <w:rPr>
                  <w:rFonts w:asciiTheme="minorHAnsi" w:eastAsiaTheme="minorEastAsia" w:hAnsiTheme="minorHAnsi" w:cstheme="minorBidi"/>
                  <w:sz w:val="22"/>
                  <w:szCs w:val="22"/>
                </w:rPr>
              </w:pPr>
              <w:hyperlink w:anchor="_Toc7522286" w:history="1">
                <w:r w:rsidR="006C39F7" w:rsidRPr="00F22FF5">
                  <w:rPr>
                    <w:rStyle w:val="Hyperlink"/>
                  </w:rPr>
                  <w:t>Enable vSphere High Availability (HA)</w:t>
                </w:r>
                <w:r w:rsidR="006C39F7">
                  <w:rPr>
                    <w:webHidden/>
                  </w:rPr>
                  <w:tab/>
                </w:r>
                <w:r w:rsidR="006C39F7">
                  <w:rPr>
                    <w:webHidden/>
                  </w:rPr>
                  <w:fldChar w:fldCharType="begin"/>
                </w:r>
                <w:r w:rsidR="006C39F7">
                  <w:rPr>
                    <w:webHidden/>
                  </w:rPr>
                  <w:instrText xml:space="preserve"> PAGEREF _Toc7522286 \h </w:instrText>
                </w:r>
                <w:r w:rsidR="006C39F7">
                  <w:rPr>
                    <w:webHidden/>
                  </w:rPr>
                </w:r>
                <w:r w:rsidR="006C39F7">
                  <w:rPr>
                    <w:webHidden/>
                  </w:rPr>
                  <w:fldChar w:fldCharType="separate"/>
                </w:r>
                <w:r w:rsidR="006C39F7">
                  <w:rPr>
                    <w:webHidden/>
                  </w:rPr>
                  <w:t>16</w:t>
                </w:r>
                <w:r w:rsidR="006C39F7">
                  <w:rPr>
                    <w:webHidden/>
                  </w:rPr>
                  <w:fldChar w:fldCharType="end"/>
                </w:r>
              </w:hyperlink>
            </w:p>
            <w:p w14:paraId="507FB245" w14:textId="77777777" w:rsidR="006C39F7" w:rsidRDefault="009E0081">
              <w:pPr>
                <w:pStyle w:val="TOC2"/>
                <w:rPr>
                  <w:rFonts w:asciiTheme="minorHAnsi" w:eastAsiaTheme="minorEastAsia" w:hAnsiTheme="minorHAnsi" w:cstheme="minorBidi"/>
                  <w:sz w:val="22"/>
                  <w:szCs w:val="22"/>
                </w:rPr>
              </w:pPr>
              <w:hyperlink w:anchor="_Toc7522287" w:history="1">
                <w:r w:rsidR="006C39F7" w:rsidRPr="00F22FF5">
                  <w:rPr>
                    <w:rStyle w:val="Hyperlink"/>
                  </w:rPr>
                  <w:t>Install vSphere Docker Volume Service driver on all ESXi hosts</w:t>
                </w:r>
                <w:r w:rsidR="006C39F7">
                  <w:rPr>
                    <w:webHidden/>
                  </w:rPr>
                  <w:tab/>
                </w:r>
                <w:r w:rsidR="006C39F7">
                  <w:rPr>
                    <w:webHidden/>
                  </w:rPr>
                  <w:fldChar w:fldCharType="begin"/>
                </w:r>
                <w:r w:rsidR="006C39F7">
                  <w:rPr>
                    <w:webHidden/>
                  </w:rPr>
                  <w:instrText xml:space="preserve"> PAGEREF _Toc7522287 \h </w:instrText>
                </w:r>
                <w:r w:rsidR="006C39F7">
                  <w:rPr>
                    <w:webHidden/>
                  </w:rPr>
                </w:r>
                <w:r w:rsidR="006C39F7">
                  <w:rPr>
                    <w:webHidden/>
                  </w:rPr>
                  <w:fldChar w:fldCharType="separate"/>
                </w:r>
                <w:r w:rsidR="006C39F7">
                  <w:rPr>
                    <w:webHidden/>
                  </w:rPr>
                  <w:t>16</w:t>
                </w:r>
                <w:r w:rsidR="006C39F7">
                  <w:rPr>
                    <w:webHidden/>
                  </w:rPr>
                  <w:fldChar w:fldCharType="end"/>
                </w:r>
              </w:hyperlink>
            </w:p>
            <w:p w14:paraId="4DE6EE9C" w14:textId="77777777" w:rsidR="006C39F7" w:rsidRDefault="009E0081">
              <w:pPr>
                <w:pStyle w:val="TOC2"/>
                <w:rPr>
                  <w:rFonts w:asciiTheme="minorHAnsi" w:eastAsiaTheme="minorEastAsia" w:hAnsiTheme="minorHAnsi" w:cstheme="minorBidi"/>
                  <w:sz w:val="22"/>
                  <w:szCs w:val="22"/>
                </w:rPr>
              </w:pPr>
              <w:hyperlink w:anchor="_Toc7522288" w:history="1">
                <w:r w:rsidR="006C39F7" w:rsidRPr="00F22FF5">
                  <w:rPr>
                    <w:rStyle w:val="Hyperlink"/>
                  </w:rPr>
                  <w:t>Create the Ansible node on Fedora</w:t>
                </w:r>
                <w:r w:rsidR="006C39F7">
                  <w:rPr>
                    <w:webHidden/>
                  </w:rPr>
                  <w:tab/>
                </w:r>
                <w:r w:rsidR="006C39F7">
                  <w:rPr>
                    <w:webHidden/>
                  </w:rPr>
                  <w:fldChar w:fldCharType="begin"/>
                </w:r>
                <w:r w:rsidR="006C39F7">
                  <w:rPr>
                    <w:webHidden/>
                  </w:rPr>
                  <w:instrText xml:space="preserve"> PAGEREF _Toc7522288 \h </w:instrText>
                </w:r>
                <w:r w:rsidR="006C39F7">
                  <w:rPr>
                    <w:webHidden/>
                  </w:rPr>
                </w:r>
                <w:r w:rsidR="006C39F7">
                  <w:rPr>
                    <w:webHidden/>
                  </w:rPr>
                  <w:fldChar w:fldCharType="separate"/>
                </w:r>
                <w:r w:rsidR="006C39F7">
                  <w:rPr>
                    <w:webHidden/>
                  </w:rPr>
                  <w:t>16</w:t>
                </w:r>
                <w:r w:rsidR="006C39F7">
                  <w:rPr>
                    <w:webHidden/>
                  </w:rPr>
                  <w:fldChar w:fldCharType="end"/>
                </w:r>
              </w:hyperlink>
            </w:p>
            <w:p w14:paraId="2F5CC5F1" w14:textId="77777777" w:rsidR="006C39F7" w:rsidRDefault="009E0081">
              <w:pPr>
                <w:pStyle w:val="TOC2"/>
                <w:rPr>
                  <w:rFonts w:asciiTheme="minorHAnsi" w:eastAsiaTheme="minorEastAsia" w:hAnsiTheme="minorHAnsi" w:cstheme="minorBidi"/>
                  <w:sz w:val="22"/>
                  <w:szCs w:val="22"/>
                </w:rPr>
              </w:pPr>
              <w:hyperlink w:anchor="_Toc7522289" w:history="1">
                <w:r w:rsidR="006C39F7" w:rsidRPr="00F22FF5">
                  <w:rPr>
                    <w:rStyle w:val="Hyperlink"/>
                  </w:rPr>
                  <w:t>Create the Red Hat Linux template</w:t>
                </w:r>
                <w:r w:rsidR="006C39F7">
                  <w:rPr>
                    <w:webHidden/>
                  </w:rPr>
                  <w:tab/>
                </w:r>
                <w:r w:rsidR="006C39F7">
                  <w:rPr>
                    <w:webHidden/>
                  </w:rPr>
                  <w:fldChar w:fldCharType="begin"/>
                </w:r>
                <w:r w:rsidR="006C39F7">
                  <w:rPr>
                    <w:webHidden/>
                  </w:rPr>
                  <w:instrText xml:space="preserve"> PAGEREF _Toc7522289 \h </w:instrText>
                </w:r>
                <w:r w:rsidR="006C39F7">
                  <w:rPr>
                    <w:webHidden/>
                  </w:rPr>
                </w:r>
                <w:r w:rsidR="006C39F7">
                  <w:rPr>
                    <w:webHidden/>
                  </w:rPr>
                  <w:fldChar w:fldCharType="separate"/>
                </w:r>
                <w:r w:rsidR="006C39F7">
                  <w:rPr>
                    <w:webHidden/>
                  </w:rPr>
                  <w:t>17</w:t>
                </w:r>
                <w:r w:rsidR="006C39F7">
                  <w:rPr>
                    <w:webHidden/>
                  </w:rPr>
                  <w:fldChar w:fldCharType="end"/>
                </w:r>
              </w:hyperlink>
            </w:p>
            <w:p w14:paraId="15227E47" w14:textId="77777777" w:rsidR="006C39F7" w:rsidRDefault="009E0081">
              <w:pPr>
                <w:pStyle w:val="TOC1"/>
                <w:rPr>
                  <w:rFonts w:asciiTheme="minorHAnsi" w:eastAsiaTheme="minorEastAsia" w:hAnsiTheme="minorHAnsi" w:cstheme="minorBidi"/>
                  <w:sz w:val="22"/>
                  <w:szCs w:val="22"/>
                </w:rPr>
              </w:pPr>
              <w:hyperlink w:anchor="_Toc7522290" w:history="1">
                <w:r w:rsidR="006C39F7" w:rsidRPr="00F22FF5">
                  <w:rPr>
                    <w:rStyle w:val="Hyperlink"/>
                  </w:rPr>
                  <w:t>Configuring the solution components</w:t>
                </w:r>
                <w:r w:rsidR="006C39F7">
                  <w:rPr>
                    <w:webHidden/>
                  </w:rPr>
                  <w:tab/>
                </w:r>
                <w:r w:rsidR="006C39F7">
                  <w:rPr>
                    <w:webHidden/>
                  </w:rPr>
                  <w:fldChar w:fldCharType="begin"/>
                </w:r>
                <w:r w:rsidR="006C39F7">
                  <w:rPr>
                    <w:webHidden/>
                  </w:rPr>
                  <w:instrText xml:space="preserve"> PAGEREF _Toc7522290 \h </w:instrText>
                </w:r>
                <w:r w:rsidR="006C39F7">
                  <w:rPr>
                    <w:webHidden/>
                  </w:rPr>
                </w:r>
                <w:r w:rsidR="006C39F7">
                  <w:rPr>
                    <w:webHidden/>
                  </w:rPr>
                  <w:fldChar w:fldCharType="separate"/>
                </w:r>
                <w:r w:rsidR="006C39F7">
                  <w:rPr>
                    <w:webHidden/>
                  </w:rPr>
                  <w:t>18</w:t>
                </w:r>
                <w:r w:rsidR="006C39F7">
                  <w:rPr>
                    <w:webHidden/>
                  </w:rPr>
                  <w:fldChar w:fldCharType="end"/>
                </w:r>
              </w:hyperlink>
            </w:p>
            <w:p w14:paraId="67532775" w14:textId="77777777" w:rsidR="006C39F7" w:rsidRDefault="009E0081">
              <w:pPr>
                <w:pStyle w:val="TOC2"/>
                <w:rPr>
                  <w:rFonts w:asciiTheme="minorHAnsi" w:eastAsiaTheme="minorEastAsia" w:hAnsiTheme="minorHAnsi" w:cstheme="minorBidi"/>
                  <w:sz w:val="22"/>
                  <w:szCs w:val="22"/>
                </w:rPr>
              </w:pPr>
              <w:hyperlink w:anchor="_Toc7522291" w:history="1">
                <w:r w:rsidR="006C39F7" w:rsidRPr="00F22FF5">
                  <w:rPr>
                    <w:rStyle w:val="Hyperlink"/>
                  </w:rPr>
                  <w:t>Ansible configuration</w:t>
                </w:r>
                <w:r w:rsidR="006C39F7">
                  <w:rPr>
                    <w:webHidden/>
                  </w:rPr>
                  <w:tab/>
                </w:r>
                <w:r w:rsidR="006C39F7">
                  <w:rPr>
                    <w:webHidden/>
                  </w:rPr>
                  <w:fldChar w:fldCharType="begin"/>
                </w:r>
                <w:r w:rsidR="006C39F7">
                  <w:rPr>
                    <w:webHidden/>
                  </w:rPr>
                  <w:instrText xml:space="preserve"> PAGEREF _Toc7522291 \h </w:instrText>
                </w:r>
                <w:r w:rsidR="006C39F7">
                  <w:rPr>
                    <w:webHidden/>
                  </w:rPr>
                </w:r>
                <w:r w:rsidR="006C39F7">
                  <w:rPr>
                    <w:webHidden/>
                  </w:rPr>
                  <w:fldChar w:fldCharType="separate"/>
                </w:r>
                <w:r w:rsidR="006C39F7">
                  <w:rPr>
                    <w:webHidden/>
                  </w:rPr>
                  <w:t>18</w:t>
                </w:r>
                <w:r w:rsidR="006C39F7">
                  <w:rPr>
                    <w:webHidden/>
                  </w:rPr>
                  <w:fldChar w:fldCharType="end"/>
                </w:r>
              </w:hyperlink>
            </w:p>
            <w:p w14:paraId="7C1DA026" w14:textId="77777777" w:rsidR="006C39F7" w:rsidRDefault="009E0081">
              <w:pPr>
                <w:pStyle w:val="TOC2"/>
                <w:rPr>
                  <w:rFonts w:asciiTheme="minorHAnsi" w:eastAsiaTheme="minorEastAsia" w:hAnsiTheme="minorHAnsi" w:cstheme="minorBidi"/>
                  <w:sz w:val="22"/>
                  <w:szCs w:val="22"/>
                </w:rPr>
              </w:pPr>
              <w:hyperlink w:anchor="_Toc7522292" w:history="1">
                <w:r w:rsidR="006C39F7" w:rsidRPr="00F22FF5">
                  <w:rPr>
                    <w:rStyle w:val="Hyperlink"/>
                  </w:rPr>
                  <w:t>Editing the inventory</w:t>
                </w:r>
                <w:r w:rsidR="006C39F7">
                  <w:rPr>
                    <w:webHidden/>
                  </w:rPr>
                  <w:tab/>
                </w:r>
                <w:r w:rsidR="006C39F7">
                  <w:rPr>
                    <w:webHidden/>
                  </w:rPr>
                  <w:fldChar w:fldCharType="begin"/>
                </w:r>
                <w:r w:rsidR="006C39F7">
                  <w:rPr>
                    <w:webHidden/>
                  </w:rPr>
                  <w:instrText xml:space="preserve"> PAGEREF _Toc7522292 \h </w:instrText>
                </w:r>
                <w:r w:rsidR="006C39F7">
                  <w:rPr>
                    <w:webHidden/>
                  </w:rPr>
                </w:r>
                <w:r w:rsidR="006C39F7">
                  <w:rPr>
                    <w:webHidden/>
                  </w:rPr>
                  <w:fldChar w:fldCharType="separate"/>
                </w:r>
                <w:r w:rsidR="006C39F7">
                  <w:rPr>
                    <w:webHidden/>
                  </w:rPr>
                  <w:t>19</w:t>
                </w:r>
                <w:r w:rsidR="006C39F7">
                  <w:rPr>
                    <w:webHidden/>
                  </w:rPr>
                  <w:fldChar w:fldCharType="end"/>
                </w:r>
              </w:hyperlink>
            </w:p>
            <w:p w14:paraId="1795BA2F" w14:textId="77777777" w:rsidR="006C39F7" w:rsidRDefault="009E0081">
              <w:pPr>
                <w:pStyle w:val="TOC2"/>
                <w:rPr>
                  <w:rFonts w:asciiTheme="minorHAnsi" w:eastAsiaTheme="minorEastAsia" w:hAnsiTheme="minorHAnsi" w:cstheme="minorBidi"/>
                  <w:sz w:val="22"/>
                  <w:szCs w:val="22"/>
                </w:rPr>
              </w:pPr>
              <w:hyperlink w:anchor="_Toc7522293" w:history="1">
                <w:r w:rsidR="006C39F7" w:rsidRPr="00F22FF5">
                  <w:rPr>
                    <w:rStyle w:val="Hyperlink"/>
                  </w:rPr>
                  <w:t>Inventory group variables</w:t>
                </w:r>
                <w:r w:rsidR="006C39F7">
                  <w:rPr>
                    <w:webHidden/>
                  </w:rPr>
                  <w:tab/>
                </w:r>
                <w:r w:rsidR="006C39F7">
                  <w:rPr>
                    <w:webHidden/>
                  </w:rPr>
                  <w:fldChar w:fldCharType="begin"/>
                </w:r>
                <w:r w:rsidR="006C39F7">
                  <w:rPr>
                    <w:webHidden/>
                  </w:rPr>
                  <w:instrText xml:space="preserve"> PAGEREF _Toc7522293 \h </w:instrText>
                </w:r>
                <w:r w:rsidR="006C39F7">
                  <w:rPr>
                    <w:webHidden/>
                  </w:rPr>
                </w:r>
                <w:r w:rsidR="006C39F7">
                  <w:rPr>
                    <w:webHidden/>
                  </w:rPr>
                  <w:fldChar w:fldCharType="separate"/>
                </w:r>
                <w:r w:rsidR="006C39F7">
                  <w:rPr>
                    <w:webHidden/>
                  </w:rPr>
                  <w:t>21</w:t>
                </w:r>
                <w:r w:rsidR="006C39F7">
                  <w:rPr>
                    <w:webHidden/>
                  </w:rPr>
                  <w:fldChar w:fldCharType="end"/>
                </w:r>
              </w:hyperlink>
            </w:p>
            <w:p w14:paraId="66145199" w14:textId="77777777" w:rsidR="006C39F7" w:rsidRDefault="009E0081">
              <w:pPr>
                <w:pStyle w:val="TOC2"/>
                <w:rPr>
                  <w:rFonts w:asciiTheme="minorHAnsi" w:eastAsiaTheme="minorEastAsia" w:hAnsiTheme="minorHAnsi" w:cstheme="minorBidi"/>
                  <w:sz w:val="22"/>
                  <w:szCs w:val="22"/>
                </w:rPr>
              </w:pPr>
              <w:hyperlink w:anchor="_Toc7522294" w:history="1">
                <w:r w:rsidR="006C39F7" w:rsidRPr="00F22FF5">
                  <w:rPr>
                    <w:rStyle w:val="Hyperlink"/>
                  </w:rPr>
                  <w:t>Overriding group variables</w:t>
                </w:r>
                <w:r w:rsidR="006C39F7">
                  <w:rPr>
                    <w:webHidden/>
                  </w:rPr>
                  <w:tab/>
                </w:r>
                <w:r w:rsidR="006C39F7">
                  <w:rPr>
                    <w:webHidden/>
                  </w:rPr>
                  <w:fldChar w:fldCharType="begin"/>
                </w:r>
                <w:r w:rsidR="006C39F7">
                  <w:rPr>
                    <w:webHidden/>
                  </w:rPr>
                  <w:instrText xml:space="preserve"> PAGEREF _Toc7522294 \h </w:instrText>
                </w:r>
                <w:r w:rsidR="006C39F7">
                  <w:rPr>
                    <w:webHidden/>
                  </w:rPr>
                </w:r>
                <w:r w:rsidR="006C39F7">
                  <w:rPr>
                    <w:webHidden/>
                  </w:rPr>
                  <w:fldChar w:fldCharType="separate"/>
                </w:r>
                <w:r w:rsidR="006C39F7">
                  <w:rPr>
                    <w:webHidden/>
                  </w:rPr>
                  <w:t>23</w:t>
                </w:r>
                <w:r w:rsidR="006C39F7">
                  <w:rPr>
                    <w:webHidden/>
                  </w:rPr>
                  <w:fldChar w:fldCharType="end"/>
                </w:r>
              </w:hyperlink>
            </w:p>
            <w:p w14:paraId="348B4116" w14:textId="77777777" w:rsidR="006C39F7" w:rsidRDefault="009E0081">
              <w:pPr>
                <w:pStyle w:val="TOC2"/>
                <w:rPr>
                  <w:rFonts w:asciiTheme="minorHAnsi" w:eastAsiaTheme="minorEastAsia" w:hAnsiTheme="minorHAnsi" w:cstheme="minorBidi"/>
                  <w:sz w:val="22"/>
                  <w:szCs w:val="22"/>
                </w:rPr>
              </w:pPr>
              <w:hyperlink w:anchor="_Toc7522295" w:history="1">
                <w:r w:rsidR="006C39F7" w:rsidRPr="00F22FF5">
                  <w:rPr>
                    <w:rStyle w:val="Hyperlink"/>
                  </w:rPr>
                  <w:t>VMware configuration</w:t>
                </w:r>
                <w:r w:rsidR="006C39F7">
                  <w:rPr>
                    <w:webHidden/>
                  </w:rPr>
                  <w:tab/>
                </w:r>
                <w:r w:rsidR="006C39F7">
                  <w:rPr>
                    <w:webHidden/>
                  </w:rPr>
                  <w:fldChar w:fldCharType="begin"/>
                </w:r>
                <w:r w:rsidR="006C39F7">
                  <w:rPr>
                    <w:webHidden/>
                  </w:rPr>
                  <w:instrText xml:space="preserve"> PAGEREF _Toc7522295 \h </w:instrText>
                </w:r>
                <w:r w:rsidR="006C39F7">
                  <w:rPr>
                    <w:webHidden/>
                  </w:rPr>
                </w:r>
                <w:r w:rsidR="006C39F7">
                  <w:rPr>
                    <w:webHidden/>
                  </w:rPr>
                  <w:fldChar w:fldCharType="separate"/>
                </w:r>
                <w:r w:rsidR="006C39F7">
                  <w:rPr>
                    <w:webHidden/>
                  </w:rPr>
                  <w:t>23</w:t>
                </w:r>
                <w:r w:rsidR="006C39F7">
                  <w:rPr>
                    <w:webHidden/>
                  </w:rPr>
                  <w:fldChar w:fldCharType="end"/>
                </w:r>
              </w:hyperlink>
            </w:p>
            <w:p w14:paraId="5D4CAF0C" w14:textId="77777777" w:rsidR="006C39F7" w:rsidRDefault="009E0081">
              <w:pPr>
                <w:pStyle w:val="TOC2"/>
                <w:rPr>
                  <w:rFonts w:asciiTheme="minorHAnsi" w:eastAsiaTheme="minorEastAsia" w:hAnsiTheme="minorHAnsi" w:cstheme="minorBidi"/>
                  <w:sz w:val="22"/>
                  <w:szCs w:val="22"/>
                </w:rPr>
              </w:pPr>
              <w:hyperlink w:anchor="_Toc7522296" w:history="1">
                <w:r w:rsidR="006C39F7" w:rsidRPr="00F22FF5">
                  <w:rPr>
                    <w:rStyle w:val="Hyperlink"/>
                  </w:rPr>
                  <w:t>Networking configuration</w:t>
                </w:r>
                <w:r w:rsidR="006C39F7">
                  <w:rPr>
                    <w:webHidden/>
                  </w:rPr>
                  <w:tab/>
                </w:r>
                <w:r w:rsidR="006C39F7">
                  <w:rPr>
                    <w:webHidden/>
                  </w:rPr>
                  <w:fldChar w:fldCharType="begin"/>
                </w:r>
                <w:r w:rsidR="006C39F7">
                  <w:rPr>
                    <w:webHidden/>
                  </w:rPr>
                  <w:instrText xml:space="preserve"> PAGEREF _Toc7522296 \h </w:instrText>
                </w:r>
                <w:r w:rsidR="006C39F7">
                  <w:rPr>
                    <w:webHidden/>
                  </w:rPr>
                </w:r>
                <w:r w:rsidR="006C39F7">
                  <w:rPr>
                    <w:webHidden/>
                  </w:rPr>
                  <w:fldChar w:fldCharType="separate"/>
                </w:r>
                <w:r w:rsidR="006C39F7">
                  <w:rPr>
                    <w:webHidden/>
                  </w:rPr>
                  <w:t>24</w:t>
                </w:r>
                <w:r w:rsidR="006C39F7">
                  <w:rPr>
                    <w:webHidden/>
                  </w:rPr>
                  <w:fldChar w:fldCharType="end"/>
                </w:r>
              </w:hyperlink>
            </w:p>
            <w:p w14:paraId="61E45931" w14:textId="77777777" w:rsidR="006C39F7" w:rsidRDefault="009E0081">
              <w:pPr>
                <w:pStyle w:val="TOC2"/>
                <w:rPr>
                  <w:rFonts w:asciiTheme="minorHAnsi" w:eastAsiaTheme="minorEastAsia" w:hAnsiTheme="minorHAnsi" w:cstheme="minorBidi"/>
                  <w:sz w:val="22"/>
                  <w:szCs w:val="22"/>
                </w:rPr>
              </w:pPr>
              <w:hyperlink w:anchor="_Toc7522297" w:history="1">
                <w:r w:rsidR="006C39F7" w:rsidRPr="00F22FF5">
                  <w:rPr>
                    <w:rStyle w:val="Hyperlink"/>
                  </w:rPr>
                  <w:t>Environment configuration</w:t>
                </w:r>
                <w:r w:rsidR="006C39F7">
                  <w:rPr>
                    <w:webHidden/>
                  </w:rPr>
                  <w:tab/>
                </w:r>
                <w:r w:rsidR="006C39F7">
                  <w:rPr>
                    <w:webHidden/>
                  </w:rPr>
                  <w:fldChar w:fldCharType="begin"/>
                </w:r>
                <w:r w:rsidR="006C39F7">
                  <w:rPr>
                    <w:webHidden/>
                  </w:rPr>
                  <w:instrText xml:space="preserve"> PAGEREF _Toc7522297 \h </w:instrText>
                </w:r>
                <w:r w:rsidR="006C39F7">
                  <w:rPr>
                    <w:webHidden/>
                  </w:rPr>
                </w:r>
                <w:r w:rsidR="006C39F7">
                  <w:rPr>
                    <w:webHidden/>
                  </w:rPr>
                  <w:fldChar w:fldCharType="separate"/>
                </w:r>
                <w:r w:rsidR="006C39F7">
                  <w:rPr>
                    <w:webHidden/>
                  </w:rPr>
                  <w:t>24</w:t>
                </w:r>
                <w:r w:rsidR="006C39F7">
                  <w:rPr>
                    <w:webHidden/>
                  </w:rPr>
                  <w:fldChar w:fldCharType="end"/>
                </w:r>
              </w:hyperlink>
            </w:p>
            <w:p w14:paraId="103E93FB" w14:textId="77777777" w:rsidR="006C39F7" w:rsidRDefault="009E0081">
              <w:pPr>
                <w:pStyle w:val="TOC2"/>
                <w:rPr>
                  <w:rFonts w:asciiTheme="minorHAnsi" w:eastAsiaTheme="minorEastAsia" w:hAnsiTheme="minorHAnsi" w:cstheme="minorBidi"/>
                  <w:sz w:val="22"/>
                  <w:szCs w:val="22"/>
                </w:rPr>
              </w:pPr>
              <w:hyperlink w:anchor="_Toc7522298" w:history="1">
                <w:r w:rsidR="006C39F7" w:rsidRPr="00F22FF5">
                  <w:rPr>
                    <w:rStyle w:val="Hyperlink"/>
                  </w:rPr>
                  <w:t>Docker configuration</w:t>
                </w:r>
                <w:r w:rsidR="006C39F7">
                  <w:rPr>
                    <w:webHidden/>
                  </w:rPr>
                  <w:tab/>
                </w:r>
                <w:r w:rsidR="006C39F7">
                  <w:rPr>
                    <w:webHidden/>
                  </w:rPr>
                  <w:fldChar w:fldCharType="begin"/>
                </w:r>
                <w:r w:rsidR="006C39F7">
                  <w:rPr>
                    <w:webHidden/>
                  </w:rPr>
                  <w:instrText xml:space="preserve"> PAGEREF _Toc7522298 \h </w:instrText>
                </w:r>
                <w:r w:rsidR="006C39F7">
                  <w:rPr>
                    <w:webHidden/>
                  </w:rPr>
                </w:r>
                <w:r w:rsidR="006C39F7">
                  <w:rPr>
                    <w:webHidden/>
                  </w:rPr>
                  <w:fldChar w:fldCharType="separate"/>
                </w:r>
                <w:r w:rsidR="006C39F7">
                  <w:rPr>
                    <w:webHidden/>
                  </w:rPr>
                  <w:t>25</w:t>
                </w:r>
                <w:r w:rsidR="006C39F7">
                  <w:rPr>
                    <w:webHidden/>
                  </w:rPr>
                  <w:fldChar w:fldCharType="end"/>
                </w:r>
              </w:hyperlink>
            </w:p>
            <w:p w14:paraId="4BBFBC3B" w14:textId="77777777" w:rsidR="006C39F7" w:rsidRDefault="009E0081">
              <w:pPr>
                <w:pStyle w:val="TOC2"/>
                <w:rPr>
                  <w:rFonts w:asciiTheme="minorHAnsi" w:eastAsiaTheme="minorEastAsia" w:hAnsiTheme="minorHAnsi" w:cstheme="minorBidi"/>
                  <w:sz w:val="22"/>
                  <w:szCs w:val="22"/>
                </w:rPr>
              </w:pPr>
              <w:hyperlink w:anchor="_Toc7522299" w:history="1">
                <w:r w:rsidR="006C39F7" w:rsidRPr="00F22FF5">
                  <w:rPr>
                    <w:rStyle w:val="Hyperlink"/>
                  </w:rPr>
                  <w:t>Orchestrator configuration</w:t>
                </w:r>
                <w:r w:rsidR="006C39F7">
                  <w:rPr>
                    <w:webHidden/>
                  </w:rPr>
                  <w:tab/>
                </w:r>
                <w:r w:rsidR="006C39F7">
                  <w:rPr>
                    <w:webHidden/>
                  </w:rPr>
                  <w:fldChar w:fldCharType="begin"/>
                </w:r>
                <w:r w:rsidR="006C39F7">
                  <w:rPr>
                    <w:webHidden/>
                  </w:rPr>
                  <w:instrText xml:space="preserve"> PAGEREF _Toc7522299 \h </w:instrText>
                </w:r>
                <w:r w:rsidR="006C39F7">
                  <w:rPr>
                    <w:webHidden/>
                  </w:rPr>
                </w:r>
                <w:r w:rsidR="006C39F7">
                  <w:rPr>
                    <w:webHidden/>
                  </w:rPr>
                  <w:fldChar w:fldCharType="separate"/>
                </w:r>
                <w:r w:rsidR="006C39F7">
                  <w:rPr>
                    <w:webHidden/>
                  </w:rPr>
                  <w:t>25</w:t>
                </w:r>
                <w:r w:rsidR="006C39F7">
                  <w:rPr>
                    <w:webHidden/>
                  </w:rPr>
                  <w:fldChar w:fldCharType="end"/>
                </w:r>
              </w:hyperlink>
            </w:p>
            <w:p w14:paraId="15A4F82E" w14:textId="77777777" w:rsidR="006C39F7" w:rsidRDefault="009E0081">
              <w:pPr>
                <w:pStyle w:val="TOC2"/>
                <w:rPr>
                  <w:rFonts w:asciiTheme="minorHAnsi" w:eastAsiaTheme="minorEastAsia" w:hAnsiTheme="minorHAnsi" w:cstheme="minorBidi"/>
                  <w:sz w:val="22"/>
                  <w:szCs w:val="22"/>
                </w:rPr>
              </w:pPr>
              <w:hyperlink w:anchor="_Toc7522300" w:history="1">
                <w:r w:rsidR="006C39F7" w:rsidRPr="00F22FF5">
                  <w:rPr>
                    <w:rStyle w:val="Hyperlink"/>
                  </w:rPr>
                  <w:t>Kubernetes configuration</w:t>
                </w:r>
                <w:r w:rsidR="006C39F7">
                  <w:rPr>
                    <w:webHidden/>
                  </w:rPr>
                  <w:tab/>
                </w:r>
                <w:r w:rsidR="006C39F7">
                  <w:rPr>
                    <w:webHidden/>
                  </w:rPr>
                  <w:fldChar w:fldCharType="begin"/>
                </w:r>
                <w:r w:rsidR="006C39F7">
                  <w:rPr>
                    <w:webHidden/>
                  </w:rPr>
                  <w:instrText xml:space="preserve"> PAGEREF _Toc7522300 \h </w:instrText>
                </w:r>
                <w:r w:rsidR="006C39F7">
                  <w:rPr>
                    <w:webHidden/>
                  </w:rPr>
                </w:r>
                <w:r w:rsidR="006C39F7">
                  <w:rPr>
                    <w:webHidden/>
                  </w:rPr>
                  <w:fldChar w:fldCharType="separate"/>
                </w:r>
                <w:r w:rsidR="006C39F7">
                  <w:rPr>
                    <w:webHidden/>
                  </w:rPr>
                  <w:t>26</w:t>
                </w:r>
                <w:r w:rsidR="006C39F7">
                  <w:rPr>
                    <w:webHidden/>
                  </w:rPr>
                  <w:fldChar w:fldCharType="end"/>
                </w:r>
              </w:hyperlink>
            </w:p>
            <w:p w14:paraId="74D1C0E5" w14:textId="77777777" w:rsidR="006C39F7" w:rsidRDefault="009E0081">
              <w:pPr>
                <w:pStyle w:val="TOC2"/>
                <w:rPr>
                  <w:rFonts w:asciiTheme="minorHAnsi" w:eastAsiaTheme="minorEastAsia" w:hAnsiTheme="minorHAnsi" w:cstheme="minorBidi"/>
                  <w:sz w:val="22"/>
                  <w:szCs w:val="22"/>
                </w:rPr>
              </w:pPr>
              <w:hyperlink w:anchor="_Toc7522301" w:history="1">
                <w:r w:rsidR="006C39F7" w:rsidRPr="00F22FF5">
                  <w:rPr>
                    <w:rStyle w:val="Hyperlink"/>
                  </w:rPr>
                  <w:t>Protecting sensitive information</w:t>
                </w:r>
                <w:r w:rsidR="006C39F7">
                  <w:rPr>
                    <w:webHidden/>
                  </w:rPr>
                  <w:tab/>
                </w:r>
                <w:r w:rsidR="006C39F7">
                  <w:rPr>
                    <w:webHidden/>
                  </w:rPr>
                  <w:fldChar w:fldCharType="begin"/>
                </w:r>
                <w:r w:rsidR="006C39F7">
                  <w:rPr>
                    <w:webHidden/>
                  </w:rPr>
                  <w:instrText xml:space="preserve"> PAGEREF _Toc7522301 \h </w:instrText>
                </w:r>
                <w:r w:rsidR="006C39F7">
                  <w:rPr>
                    <w:webHidden/>
                  </w:rPr>
                </w:r>
                <w:r w:rsidR="006C39F7">
                  <w:rPr>
                    <w:webHidden/>
                  </w:rPr>
                  <w:fldChar w:fldCharType="separate"/>
                </w:r>
                <w:r w:rsidR="006C39F7">
                  <w:rPr>
                    <w:webHidden/>
                  </w:rPr>
                  <w:t>27</w:t>
                </w:r>
                <w:r w:rsidR="006C39F7">
                  <w:rPr>
                    <w:webHidden/>
                  </w:rPr>
                  <w:fldChar w:fldCharType="end"/>
                </w:r>
              </w:hyperlink>
            </w:p>
            <w:p w14:paraId="2DE1F645" w14:textId="77777777" w:rsidR="006C39F7" w:rsidRDefault="009E0081">
              <w:pPr>
                <w:pStyle w:val="TOC1"/>
                <w:rPr>
                  <w:rFonts w:asciiTheme="minorHAnsi" w:eastAsiaTheme="minorEastAsia" w:hAnsiTheme="minorHAnsi" w:cstheme="minorBidi"/>
                  <w:sz w:val="22"/>
                  <w:szCs w:val="22"/>
                </w:rPr>
              </w:pPr>
              <w:hyperlink w:anchor="_Toc7522302" w:history="1">
                <w:r w:rsidR="006C39F7" w:rsidRPr="00F22FF5">
                  <w:rPr>
                    <w:rStyle w:val="Hyperlink"/>
                  </w:rPr>
                  <w:t>Overview of the playbooks</w:t>
                </w:r>
                <w:r w:rsidR="006C39F7">
                  <w:rPr>
                    <w:webHidden/>
                  </w:rPr>
                  <w:tab/>
                </w:r>
                <w:r w:rsidR="006C39F7">
                  <w:rPr>
                    <w:webHidden/>
                  </w:rPr>
                  <w:fldChar w:fldCharType="begin"/>
                </w:r>
                <w:r w:rsidR="006C39F7">
                  <w:rPr>
                    <w:webHidden/>
                  </w:rPr>
                  <w:instrText xml:space="preserve"> PAGEREF _Toc7522302 \h </w:instrText>
                </w:r>
                <w:r w:rsidR="006C39F7">
                  <w:rPr>
                    <w:webHidden/>
                  </w:rPr>
                </w:r>
                <w:r w:rsidR="006C39F7">
                  <w:rPr>
                    <w:webHidden/>
                  </w:rPr>
                  <w:fldChar w:fldCharType="separate"/>
                </w:r>
                <w:r w:rsidR="006C39F7">
                  <w:rPr>
                    <w:webHidden/>
                  </w:rPr>
                  <w:t>27</w:t>
                </w:r>
                <w:r w:rsidR="006C39F7">
                  <w:rPr>
                    <w:webHidden/>
                  </w:rPr>
                  <w:fldChar w:fldCharType="end"/>
                </w:r>
              </w:hyperlink>
            </w:p>
            <w:p w14:paraId="50B19041" w14:textId="77777777" w:rsidR="006C39F7" w:rsidRDefault="009E0081">
              <w:pPr>
                <w:pStyle w:val="TOC2"/>
                <w:rPr>
                  <w:rFonts w:asciiTheme="minorHAnsi" w:eastAsiaTheme="minorEastAsia" w:hAnsiTheme="minorHAnsi" w:cstheme="minorBidi"/>
                  <w:sz w:val="22"/>
                  <w:szCs w:val="22"/>
                </w:rPr>
              </w:pPr>
              <w:hyperlink w:anchor="_Toc7522303" w:history="1">
                <w:r w:rsidR="006C39F7" w:rsidRPr="00F22FF5">
                  <w:rPr>
                    <w:rStyle w:val="Hyperlink"/>
                  </w:rPr>
                  <w:t>Core components</w:t>
                </w:r>
                <w:r w:rsidR="006C39F7">
                  <w:rPr>
                    <w:webHidden/>
                  </w:rPr>
                  <w:tab/>
                </w:r>
                <w:r w:rsidR="006C39F7">
                  <w:rPr>
                    <w:webHidden/>
                  </w:rPr>
                  <w:fldChar w:fldCharType="begin"/>
                </w:r>
                <w:r w:rsidR="006C39F7">
                  <w:rPr>
                    <w:webHidden/>
                  </w:rPr>
                  <w:instrText xml:space="preserve"> PAGEREF _Toc7522303 \h </w:instrText>
                </w:r>
                <w:r w:rsidR="006C39F7">
                  <w:rPr>
                    <w:webHidden/>
                  </w:rPr>
                </w:r>
                <w:r w:rsidR="006C39F7">
                  <w:rPr>
                    <w:webHidden/>
                  </w:rPr>
                  <w:fldChar w:fldCharType="separate"/>
                </w:r>
                <w:r w:rsidR="006C39F7">
                  <w:rPr>
                    <w:webHidden/>
                  </w:rPr>
                  <w:t>28</w:t>
                </w:r>
                <w:r w:rsidR="006C39F7">
                  <w:rPr>
                    <w:webHidden/>
                  </w:rPr>
                  <w:fldChar w:fldCharType="end"/>
                </w:r>
              </w:hyperlink>
            </w:p>
            <w:p w14:paraId="46F7E9A0" w14:textId="77777777" w:rsidR="006C39F7" w:rsidRDefault="009E0081">
              <w:pPr>
                <w:pStyle w:val="TOC2"/>
                <w:rPr>
                  <w:rFonts w:asciiTheme="minorHAnsi" w:eastAsiaTheme="minorEastAsia" w:hAnsiTheme="minorHAnsi" w:cstheme="minorBidi"/>
                  <w:sz w:val="22"/>
                  <w:szCs w:val="22"/>
                </w:rPr>
              </w:pPr>
              <w:hyperlink w:anchor="_Toc7522304" w:history="1">
                <w:r w:rsidR="006C39F7" w:rsidRPr="00F22FF5">
                  <w:rPr>
                    <w:rStyle w:val="Hyperlink"/>
                  </w:rPr>
                  <w:t>Optional components</w:t>
                </w:r>
                <w:r w:rsidR="006C39F7">
                  <w:rPr>
                    <w:webHidden/>
                  </w:rPr>
                  <w:tab/>
                </w:r>
                <w:r w:rsidR="006C39F7">
                  <w:rPr>
                    <w:webHidden/>
                  </w:rPr>
                  <w:fldChar w:fldCharType="begin"/>
                </w:r>
                <w:r w:rsidR="006C39F7">
                  <w:rPr>
                    <w:webHidden/>
                  </w:rPr>
                  <w:instrText xml:space="preserve"> PAGEREF _Toc7522304 \h </w:instrText>
                </w:r>
                <w:r w:rsidR="006C39F7">
                  <w:rPr>
                    <w:webHidden/>
                  </w:rPr>
                </w:r>
                <w:r w:rsidR="006C39F7">
                  <w:rPr>
                    <w:webHidden/>
                  </w:rPr>
                  <w:fldChar w:fldCharType="separate"/>
                </w:r>
                <w:r w:rsidR="006C39F7">
                  <w:rPr>
                    <w:webHidden/>
                  </w:rPr>
                  <w:t>28</w:t>
                </w:r>
                <w:r w:rsidR="006C39F7">
                  <w:rPr>
                    <w:webHidden/>
                  </w:rPr>
                  <w:fldChar w:fldCharType="end"/>
                </w:r>
              </w:hyperlink>
            </w:p>
            <w:p w14:paraId="2FCA7B10" w14:textId="77777777" w:rsidR="006C39F7" w:rsidRDefault="009E0081">
              <w:pPr>
                <w:pStyle w:val="TOC2"/>
                <w:rPr>
                  <w:rFonts w:asciiTheme="minorHAnsi" w:eastAsiaTheme="minorEastAsia" w:hAnsiTheme="minorHAnsi" w:cstheme="minorBidi"/>
                  <w:sz w:val="22"/>
                  <w:szCs w:val="22"/>
                </w:rPr>
              </w:pPr>
              <w:hyperlink w:anchor="_Toc7522305" w:history="1">
                <w:r w:rsidR="006C39F7" w:rsidRPr="00F22FF5">
                  <w:rPr>
                    <w:rStyle w:val="Hyperlink"/>
                  </w:rPr>
                  <w:t>Backup and restore playbooks</w:t>
                </w:r>
                <w:r w:rsidR="006C39F7">
                  <w:rPr>
                    <w:webHidden/>
                  </w:rPr>
                  <w:tab/>
                </w:r>
                <w:r w:rsidR="006C39F7">
                  <w:rPr>
                    <w:webHidden/>
                  </w:rPr>
                  <w:fldChar w:fldCharType="begin"/>
                </w:r>
                <w:r w:rsidR="006C39F7">
                  <w:rPr>
                    <w:webHidden/>
                  </w:rPr>
                  <w:instrText xml:space="preserve"> PAGEREF _Toc7522305 \h </w:instrText>
                </w:r>
                <w:r w:rsidR="006C39F7">
                  <w:rPr>
                    <w:webHidden/>
                  </w:rPr>
                </w:r>
                <w:r w:rsidR="006C39F7">
                  <w:rPr>
                    <w:webHidden/>
                  </w:rPr>
                  <w:fldChar w:fldCharType="separate"/>
                </w:r>
                <w:r w:rsidR="006C39F7">
                  <w:rPr>
                    <w:webHidden/>
                  </w:rPr>
                  <w:t>28</w:t>
                </w:r>
                <w:r w:rsidR="006C39F7">
                  <w:rPr>
                    <w:webHidden/>
                  </w:rPr>
                  <w:fldChar w:fldCharType="end"/>
                </w:r>
              </w:hyperlink>
            </w:p>
            <w:p w14:paraId="05DFE9C9" w14:textId="77777777" w:rsidR="006C39F7" w:rsidRDefault="009E0081">
              <w:pPr>
                <w:pStyle w:val="TOC2"/>
                <w:rPr>
                  <w:rFonts w:asciiTheme="minorHAnsi" w:eastAsiaTheme="minorEastAsia" w:hAnsiTheme="minorHAnsi" w:cstheme="minorBidi"/>
                  <w:sz w:val="22"/>
                  <w:szCs w:val="22"/>
                </w:rPr>
              </w:pPr>
              <w:hyperlink w:anchor="_Toc7522306" w:history="1">
                <w:r w:rsidR="006C39F7" w:rsidRPr="00F22FF5">
                  <w:rPr>
                    <w:rStyle w:val="Hyperlink"/>
                  </w:rPr>
                  <w:t>Convenience playbooks</w:t>
                </w:r>
                <w:r w:rsidR="006C39F7">
                  <w:rPr>
                    <w:webHidden/>
                  </w:rPr>
                  <w:tab/>
                </w:r>
                <w:r w:rsidR="006C39F7">
                  <w:rPr>
                    <w:webHidden/>
                  </w:rPr>
                  <w:fldChar w:fldCharType="begin"/>
                </w:r>
                <w:r w:rsidR="006C39F7">
                  <w:rPr>
                    <w:webHidden/>
                  </w:rPr>
                  <w:instrText xml:space="preserve"> PAGEREF _Toc7522306 \h </w:instrText>
                </w:r>
                <w:r w:rsidR="006C39F7">
                  <w:rPr>
                    <w:webHidden/>
                  </w:rPr>
                </w:r>
                <w:r w:rsidR="006C39F7">
                  <w:rPr>
                    <w:webHidden/>
                  </w:rPr>
                  <w:fldChar w:fldCharType="separate"/>
                </w:r>
                <w:r w:rsidR="006C39F7">
                  <w:rPr>
                    <w:webHidden/>
                  </w:rPr>
                  <w:t>28</w:t>
                </w:r>
                <w:r w:rsidR="006C39F7">
                  <w:rPr>
                    <w:webHidden/>
                  </w:rPr>
                  <w:fldChar w:fldCharType="end"/>
                </w:r>
              </w:hyperlink>
            </w:p>
            <w:p w14:paraId="7A1876BE" w14:textId="77777777" w:rsidR="006C39F7" w:rsidRDefault="009E0081">
              <w:pPr>
                <w:pStyle w:val="TOC2"/>
                <w:rPr>
                  <w:rFonts w:asciiTheme="minorHAnsi" w:eastAsiaTheme="minorEastAsia" w:hAnsiTheme="minorHAnsi" w:cstheme="minorBidi"/>
                  <w:sz w:val="22"/>
                  <w:szCs w:val="22"/>
                </w:rPr>
              </w:pPr>
              <w:hyperlink w:anchor="_Toc7522307" w:history="1">
                <w:r w:rsidR="006C39F7" w:rsidRPr="00F22FF5">
                  <w:rPr>
                    <w:rStyle w:val="Hyperlink"/>
                  </w:rPr>
                  <w:t>Convenience scripts</w:t>
                </w:r>
                <w:r w:rsidR="006C39F7">
                  <w:rPr>
                    <w:webHidden/>
                  </w:rPr>
                  <w:tab/>
                </w:r>
                <w:r w:rsidR="006C39F7">
                  <w:rPr>
                    <w:webHidden/>
                  </w:rPr>
                  <w:fldChar w:fldCharType="begin"/>
                </w:r>
                <w:r w:rsidR="006C39F7">
                  <w:rPr>
                    <w:webHidden/>
                  </w:rPr>
                  <w:instrText xml:space="preserve"> PAGEREF _Toc7522307 \h </w:instrText>
                </w:r>
                <w:r w:rsidR="006C39F7">
                  <w:rPr>
                    <w:webHidden/>
                  </w:rPr>
                </w:r>
                <w:r w:rsidR="006C39F7">
                  <w:rPr>
                    <w:webHidden/>
                  </w:rPr>
                  <w:fldChar w:fldCharType="separate"/>
                </w:r>
                <w:r w:rsidR="006C39F7">
                  <w:rPr>
                    <w:webHidden/>
                  </w:rPr>
                  <w:t>28</w:t>
                </w:r>
                <w:r w:rsidR="006C39F7">
                  <w:rPr>
                    <w:webHidden/>
                  </w:rPr>
                  <w:fldChar w:fldCharType="end"/>
                </w:r>
              </w:hyperlink>
            </w:p>
            <w:p w14:paraId="1790561B" w14:textId="77777777" w:rsidR="006C39F7" w:rsidRDefault="009E0081">
              <w:pPr>
                <w:pStyle w:val="TOC1"/>
                <w:rPr>
                  <w:rFonts w:asciiTheme="minorHAnsi" w:eastAsiaTheme="minorEastAsia" w:hAnsiTheme="minorHAnsi" w:cstheme="minorBidi"/>
                  <w:sz w:val="22"/>
                  <w:szCs w:val="22"/>
                </w:rPr>
              </w:pPr>
              <w:hyperlink w:anchor="_Toc7522308" w:history="1">
                <w:r w:rsidR="006C39F7" w:rsidRPr="00F22FF5">
                  <w:rPr>
                    <w:rStyle w:val="Hyperlink"/>
                  </w:rPr>
                  <w:t>Deploying the core components</w:t>
                </w:r>
                <w:r w:rsidR="006C39F7">
                  <w:rPr>
                    <w:webHidden/>
                  </w:rPr>
                  <w:tab/>
                </w:r>
                <w:r w:rsidR="006C39F7">
                  <w:rPr>
                    <w:webHidden/>
                  </w:rPr>
                  <w:fldChar w:fldCharType="begin"/>
                </w:r>
                <w:r w:rsidR="006C39F7">
                  <w:rPr>
                    <w:webHidden/>
                  </w:rPr>
                  <w:instrText xml:space="preserve"> PAGEREF _Toc7522308 \h </w:instrText>
                </w:r>
                <w:r w:rsidR="006C39F7">
                  <w:rPr>
                    <w:webHidden/>
                  </w:rPr>
                </w:r>
                <w:r w:rsidR="006C39F7">
                  <w:rPr>
                    <w:webHidden/>
                  </w:rPr>
                  <w:fldChar w:fldCharType="separate"/>
                </w:r>
                <w:r w:rsidR="006C39F7">
                  <w:rPr>
                    <w:webHidden/>
                  </w:rPr>
                  <w:t>29</w:t>
                </w:r>
                <w:r w:rsidR="006C39F7">
                  <w:rPr>
                    <w:webHidden/>
                  </w:rPr>
                  <w:fldChar w:fldCharType="end"/>
                </w:r>
              </w:hyperlink>
            </w:p>
            <w:p w14:paraId="1743FFAF" w14:textId="77777777" w:rsidR="006C39F7" w:rsidRDefault="009E0081">
              <w:pPr>
                <w:pStyle w:val="TOC2"/>
                <w:rPr>
                  <w:rFonts w:asciiTheme="minorHAnsi" w:eastAsiaTheme="minorEastAsia" w:hAnsiTheme="minorHAnsi" w:cstheme="minorBidi"/>
                  <w:sz w:val="22"/>
                  <w:szCs w:val="22"/>
                </w:rPr>
              </w:pPr>
              <w:hyperlink w:anchor="_Toc7522309" w:history="1">
                <w:r w:rsidR="006C39F7" w:rsidRPr="00F22FF5">
                  <w:rPr>
                    <w:rStyle w:val="Hyperlink"/>
                  </w:rPr>
                  <w:t>Provisioning RHEL VMs</w:t>
                </w:r>
                <w:r w:rsidR="006C39F7">
                  <w:rPr>
                    <w:webHidden/>
                  </w:rPr>
                  <w:tab/>
                </w:r>
                <w:r w:rsidR="006C39F7">
                  <w:rPr>
                    <w:webHidden/>
                  </w:rPr>
                  <w:fldChar w:fldCharType="begin"/>
                </w:r>
                <w:r w:rsidR="006C39F7">
                  <w:rPr>
                    <w:webHidden/>
                  </w:rPr>
                  <w:instrText xml:space="preserve"> PAGEREF _Toc7522309 \h </w:instrText>
                </w:r>
                <w:r w:rsidR="006C39F7">
                  <w:rPr>
                    <w:webHidden/>
                  </w:rPr>
                </w:r>
                <w:r w:rsidR="006C39F7">
                  <w:rPr>
                    <w:webHidden/>
                  </w:rPr>
                  <w:fldChar w:fldCharType="separate"/>
                </w:r>
                <w:r w:rsidR="006C39F7">
                  <w:rPr>
                    <w:webHidden/>
                  </w:rPr>
                  <w:t>29</w:t>
                </w:r>
                <w:r w:rsidR="006C39F7">
                  <w:rPr>
                    <w:webHidden/>
                  </w:rPr>
                  <w:fldChar w:fldCharType="end"/>
                </w:r>
              </w:hyperlink>
            </w:p>
            <w:p w14:paraId="26B4A70E" w14:textId="77777777" w:rsidR="006C39F7" w:rsidRDefault="009E0081">
              <w:pPr>
                <w:pStyle w:val="TOC2"/>
                <w:rPr>
                  <w:rFonts w:asciiTheme="minorHAnsi" w:eastAsiaTheme="minorEastAsia" w:hAnsiTheme="minorHAnsi" w:cstheme="minorBidi"/>
                  <w:sz w:val="22"/>
                  <w:szCs w:val="22"/>
                </w:rPr>
              </w:pPr>
              <w:hyperlink w:anchor="_Toc7522310" w:history="1">
                <w:r w:rsidR="006C39F7" w:rsidRPr="00F22FF5">
                  <w:rPr>
                    <w:rStyle w:val="Hyperlink"/>
                  </w:rPr>
                  <w:t>Provisioning load balancers for UCP and DTR</w:t>
                </w:r>
                <w:r w:rsidR="006C39F7">
                  <w:rPr>
                    <w:webHidden/>
                  </w:rPr>
                  <w:tab/>
                </w:r>
                <w:r w:rsidR="006C39F7">
                  <w:rPr>
                    <w:webHidden/>
                  </w:rPr>
                  <w:fldChar w:fldCharType="begin"/>
                </w:r>
                <w:r w:rsidR="006C39F7">
                  <w:rPr>
                    <w:webHidden/>
                  </w:rPr>
                  <w:instrText xml:space="preserve"> PAGEREF _Toc7522310 \h </w:instrText>
                </w:r>
                <w:r w:rsidR="006C39F7">
                  <w:rPr>
                    <w:webHidden/>
                  </w:rPr>
                </w:r>
                <w:r w:rsidR="006C39F7">
                  <w:rPr>
                    <w:webHidden/>
                  </w:rPr>
                  <w:fldChar w:fldCharType="separate"/>
                </w:r>
                <w:r w:rsidR="006C39F7">
                  <w:rPr>
                    <w:webHidden/>
                  </w:rPr>
                  <w:t>29</w:t>
                </w:r>
                <w:r w:rsidR="006C39F7">
                  <w:rPr>
                    <w:webHidden/>
                  </w:rPr>
                  <w:fldChar w:fldCharType="end"/>
                </w:r>
              </w:hyperlink>
            </w:p>
            <w:p w14:paraId="7B798CB0" w14:textId="77777777" w:rsidR="006C39F7" w:rsidRDefault="009E0081">
              <w:pPr>
                <w:pStyle w:val="TOC2"/>
                <w:rPr>
                  <w:rFonts w:asciiTheme="minorHAnsi" w:eastAsiaTheme="minorEastAsia" w:hAnsiTheme="minorHAnsi" w:cstheme="minorBidi"/>
                  <w:sz w:val="22"/>
                  <w:szCs w:val="22"/>
                </w:rPr>
              </w:pPr>
              <w:hyperlink w:anchor="_Toc7522311" w:history="1">
                <w:r w:rsidR="006C39F7" w:rsidRPr="00F22FF5">
                  <w:rPr>
                    <w:rStyle w:val="Hyperlink"/>
                  </w:rPr>
                  <w:t>Installing Docker UCP and DTR on RHEL VMs</w:t>
                </w:r>
                <w:r w:rsidR="006C39F7">
                  <w:rPr>
                    <w:webHidden/>
                  </w:rPr>
                  <w:tab/>
                </w:r>
                <w:r w:rsidR="006C39F7">
                  <w:rPr>
                    <w:webHidden/>
                  </w:rPr>
                  <w:fldChar w:fldCharType="begin"/>
                </w:r>
                <w:r w:rsidR="006C39F7">
                  <w:rPr>
                    <w:webHidden/>
                  </w:rPr>
                  <w:instrText xml:space="preserve"> PAGEREF _Toc7522311 \h </w:instrText>
                </w:r>
                <w:r w:rsidR="006C39F7">
                  <w:rPr>
                    <w:webHidden/>
                  </w:rPr>
                </w:r>
                <w:r w:rsidR="006C39F7">
                  <w:rPr>
                    <w:webHidden/>
                  </w:rPr>
                  <w:fldChar w:fldCharType="separate"/>
                </w:r>
                <w:r w:rsidR="006C39F7">
                  <w:rPr>
                    <w:webHidden/>
                  </w:rPr>
                  <w:t>31</w:t>
                </w:r>
                <w:r w:rsidR="006C39F7">
                  <w:rPr>
                    <w:webHidden/>
                  </w:rPr>
                  <w:fldChar w:fldCharType="end"/>
                </w:r>
              </w:hyperlink>
            </w:p>
            <w:p w14:paraId="01173C85" w14:textId="77777777" w:rsidR="006C39F7" w:rsidRDefault="009E0081">
              <w:pPr>
                <w:pStyle w:val="TOC2"/>
                <w:rPr>
                  <w:rFonts w:asciiTheme="minorHAnsi" w:eastAsiaTheme="minorEastAsia" w:hAnsiTheme="minorHAnsi" w:cstheme="minorBidi"/>
                  <w:sz w:val="22"/>
                  <w:szCs w:val="22"/>
                </w:rPr>
              </w:pPr>
              <w:hyperlink w:anchor="_Toc7522312" w:history="1">
                <w:r w:rsidR="006C39F7" w:rsidRPr="00F22FF5">
                  <w:rPr>
                    <w:rStyle w:val="Hyperlink"/>
                  </w:rPr>
                  <w:t>Deploying RHEL workers</w:t>
                </w:r>
                <w:r w:rsidR="006C39F7">
                  <w:rPr>
                    <w:webHidden/>
                  </w:rPr>
                  <w:tab/>
                </w:r>
                <w:r w:rsidR="006C39F7">
                  <w:rPr>
                    <w:webHidden/>
                  </w:rPr>
                  <w:fldChar w:fldCharType="begin"/>
                </w:r>
                <w:r w:rsidR="006C39F7">
                  <w:rPr>
                    <w:webHidden/>
                  </w:rPr>
                  <w:instrText xml:space="preserve"> PAGEREF _Toc7522312 \h </w:instrText>
                </w:r>
                <w:r w:rsidR="006C39F7">
                  <w:rPr>
                    <w:webHidden/>
                  </w:rPr>
                </w:r>
                <w:r w:rsidR="006C39F7">
                  <w:rPr>
                    <w:webHidden/>
                  </w:rPr>
                  <w:fldChar w:fldCharType="separate"/>
                </w:r>
                <w:r w:rsidR="006C39F7">
                  <w:rPr>
                    <w:webHidden/>
                  </w:rPr>
                  <w:t>31</w:t>
                </w:r>
                <w:r w:rsidR="006C39F7">
                  <w:rPr>
                    <w:webHidden/>
                  </w:rPr>
                  <w:fldChar w:fldCharType="end"/>
                </w:r>
              </w:hyperlink>
            </w:p>
            <w:p w14:paraId="7379621A" w14:textId="77777777" w:rsidR="006C39F7" w:rsidRDefault="009E0081">
              <w:pPr>
                <w:pStyle w:val="TOC1"/>
                <w:rPr>
                  <w:rFonts w:asciiTheme="minorHAnsi" w:eastAsiaTheme="minorEastAsia" w:hAnsiTheme="minorHAnsi" w:cstheme="minorBidi"/>
                  <w:sz w:val="22"/>
                  <w:szCs w:val="22"/>
                </w:rPr>
              </w:pPr>
              <w:hyperlink w:anchor="_Toc7522313" w:history="1">
                <w:r w:rsidR="006C39F7" w:rsidRPr="00F22FF5">
                  <w:rPr>
                    <w:rStyle w:val="Hyperlink"/>
                  </w:rPr>
                  <w:t>Post deployment</w:t>
                </w:r>
                <w:r w:rsidR="006C39F7">
                  <w:rPr>
                    <w:webHidden/>
                  </w:rPr>
                  <w:tab/>
                </w:r>
                <w:r w:rsidR="006C39F7">
                  <w:rPr>
                    <w:webHidden/>
                  </w:rPr>
                  <w:fldChar w:fldCharType="begin"/>
                </w:r>
                <w:r w:rsidR="006C39F7">
                  <w:rPr>
                    <w:webHidden/>
                  </w:rPr>
                  <w:instrText xml:space="preserve"> PAGEREF _Toc7522313 \h </w:instrText>
                </w:r>
                <w:r w:rsidR="006C39F7">
                  <w:rPr>
                    <w:webHidden/>
                  </w:rPr>
                </w:r>
                <w:r w:rsidR="006C39F7">
                  <w:rPr>
                    <w:webHidden/>
                  </w:rPr>
                  <w:fldChar w:fldCharType="separate"/>
                </w:r>
                <w:r w:rsidR="006C39F7">
                  <w:rPr>
                    <w:webHidden/>
                  </w:rPr>
                  <w:t>31</w:t>
                </w:r>
                <w:r w:rsidR="006C39F7">
                  <w:rPr>
                    <w:webHidden/>
                  </w:rPr>
                  <w:fldChar w:fldCharType="end"/>
                </w:r>
              </w:hyperlink>
            </w:p>
            <w:p w14:paraId="12B56A99" w14:textId="77777777" w:rsidR="006C39F7" w:rsidRDefault="009E0081">
              <w:pPr>
                <w:pStyle w:val="TOC2"/>
                <w:rPr>
                  <w:rFonts w:asciiTheme="minorHAnsi" w:eastAsiaTheme="minorEastAsia" w:hAnsiTheme="minorHAnsi" w:cstheme="minorBidi"/>
                  <w:sz w:val="22"/>
                  <w:szCs w:val="22"/>
                </w:rPr>
              </w:pPr>
              <w:hyperlink w:anchor="_Toc7522314" w:history="1">
                <w:r w:rsidR="006C39F7" w:rsidRPr="00F22FF5">
                  <w:rPr>
                    <w:rStyle w:val="Hyperlink"/>
                  </w:rPr>
                  <w:t>Installing kubectl</w:t>
                </w:r>
                <w:r w:rsidR="006C39F7">
                  <w:rPr>
                    <w:webHidden/>
                  </w:rPr>
                  <w:tab/>
                </w:r>
                <w:r w:rsidR="006C39F7">
                  <w:rPr>
                    <w:webHidden/>
                  </w:rPr>
                  <w:fldChar w:fldCharType="begin"/>
                </w:r>
                <w:r w:rsidR="006C39F7">
                  <w:rPr>
                    <w:webHidden/>
                  </w:rPr>
                  <w:instrText xml:space="preserve"> PAGEREF _Toc7522314 \h </w:instrText>
                </w:r>
                <w:r w:rsidR="006C39F7">
                  <w:rPr>
                    <w:webHidden/>
                  </w:rPr>
                </w:r>
                <w:r w:rsidR="006C39F7">
                  <w:rPr>
                    <w:webHidden/>
                  </w:rPr>
                  <w:fldChar w:fldCharType="separate"/>
                </w:r>
                <w:r w:rsidR="006C39F7">
                  <w:rPr>
                    <w:webHidden/>
                  </w:rPr>
                  <w:t>32</w:t>
                </w:r>
                <w:r w:rsidR="006C39F7">
                  <w:rPr>
                    <w:webHidden/>
                  </w:rPr>
                  <w:fldChar w:fldCharType="end"/>
                </w:r>
              </w:hyperlink>
            </w:p>
            <w:p w14:paraId="54C724DB" w14:textId="77777777" w:rsidR="006C39F7" w:rsidRDefault="009E0081">
              <w:pPr>
                <w:pStyle w:val="TOC2"/>
                <w:rPr>
                  <w:rFonts w:asciiTheme="minorHAnsi" w:eastAsiaTheme="minorEastAsia" w:hAnsiTheme="minorHAnsi" w:cstheme="minorBidi"/>
                  <w:sz w:val="22"/>
                  <w:szCs w:val="22"/>
                </w:rPr>
              </w:pPr>
              <w:hyperlink w:anchor="_Toc7522315" w:history="1">
                <w:r w:rsidR="006C39F7" w:rsidRPr="00F22FF5">
                  <w:rPr>
                    <w:rStyle w:val="Hyperlink"/>
                  </w:rPr>
                  <w:t>Installing the client bundle</w:t>
                </w:r>
                <w:r w:rsidR="006C39F7">
                  <w:rPr>
                    <w:webHidden/>
                  </w:rPr>
                  <w:tab/>
                </w:r>
                <w:r w:rsidR="006C39F7">
                  <w:rPr>
                    <w:webHidden/>
                  </w:rPr>
                  <w:fldChar w:fldCharType="begin"/>
                </w:r>
                <w:r w:rsidR="006C39F7">
                  <w:rPr>
                    <w:webHidden/>
                  </w:rPr>
                  <w:instrText xml:space="preserve"> PAGEREF _Toc7522315 \h </w:instrText>
                </w:r>
                <w:r w:rsidR="006C39F7">
                  <w:rPr>
                    <w:webHidden/>
                  </w:rPr>
                </w:r>
                <w:r w:rsidR="006C39F7">
                  <w:rPr>
                    <w:webHidden/>
                  </w:rPr>
                  <w:fldChar w:fldCharType="separate"/>
                </w:r>
                <w:r w:rsidR="006C39F7">
                  <w:rPr>
                    <w:webHidden/>
                  </w:rPr>
                  <w:t>33</w:t>
                </w:r>
                <w:r w:rsidR="006C39F7">
                  <w:rPr>
                    <w:webHidden/>
                  </w:rPr>
                  <w:fldChar w:fldCharType="end"/>
                </w:r>
              </w:hyperlink>
            </w:p>
            <w:p w14:paraId="76DDC504" w14:textId="77777777" w:rsidR="006C39F7" w:rsidRDefault="009E0081">
              <w:pPr>
                <w:pStyle w:val="TOC2"/>
                <w:rPr>
                  <w:rFonts w:asciiTheme="minorHAnsi" w:eastAsiaTheme="minorEastAsia" w:hAnsiTheme="minorHAnsi" w:cstheme="minorBidi"/>
                  <w:sz w:val="22"/>
                  <w:szCs w:val="22"/>
                </w:rPr>
              </w:pPr>
              <w:hyperlink w:anchor="_Toc7522316" w:history="1">
                <w:r w:rsidR="006C39F7" w:rsidRPr="00F22FF5">
                  <w:rPr>
                    <w:rStyle w:val="Hyperlink"/>
                  </w:rPr>
                  <w:t>Installing Helm</w:t>
                </w:r>
                <w:r w:rsidR="006C39F7">
                  <w:rPr>
                    <w:webHidden/>
                  </w:rPr>
                  <w:tab/>
                </w:r>
                <w:r w:rsidR="006C39F7">
                  <w:rPr>
                    <w:webHidden/>
                  </w:rPr>
                  <w:fldChar w:fldCharType="begin"/>
                </w:r>
                <w:r w:rsidR="006C39F7">
                  <w:rPr>
                    <w:webHidden/>
                  </w:rPr>
                  <w:instrText xml:space="preserve"> PAGEREF _Toc7522316 \h </w:instrText>
                </w:r>
                <w:r w:rsidR="006C39F7">
                  <w:rPr>
                    <w:webHidden/>
                  </w:rPr>
                </w:r>
                <w:r w:rsidR="006C39F7">
                  <w:rPr>
                    <w:webHidden/>
                  </w:rPr>
                  <w:fldChar w:fldCharType="separate"/>
                </w:r>
                <w:r w:rsidR="006C39F7">
                  <w:rPr>
                    <w:webHidden/>
                  </w:rPr>
                  <w:t>33</w:t>
                </w:r>
                <w:r w:rsidR="006C39F7">
                  <w:rPr>
                    <w:webHidden/>
                  </w:rPr>
                  <w:fldChar w:fldCharType="end"/>
                </w:r>
              </w:hyperlink>
            </w:p>
            <w:p w14:paraId="34DC1407" w14:textId="77777777" w:rsidR="006C39F7" w:rsidRDefault="009E0081">
              <w:pPr>
                <w:pStyle w:val="TOC2"/>
                <w:rPr>
                  <w:rFonts w:asciiTheme="minorHAnsi" w:eastAsiaTheme="minorEastAsia" w:hAnsiTheme="minorHAnsi" w:cstheme="minorBidi"/>
                  <w:sz w:val="22"/>
                  <w:szCs w:val="22"/>
                </w:rPr>
              </w:pPr>
              <w:hyperlink w:anchor="_Toc7522317" w:history="1">
                <w:r w:rsidR="006C39F7" w:rsidRPr="00F22FF5">
                  <w:rPr>
                    <w:rStyle w:val="Hyperlink"/>
                  </w:rPr>
                  <w:t>Post-deploy validation</w:t>
                </w:r>
                <w:r w:rsidR="006C39F7">
                  <w:rPr>
                    <w:webHidden/>
                  </w:rPr>
                  <w:tab/>
                </w:r>
                <w:r w:rsidR="006C39F7">
                  <w:rPr>
                    <w:webHidden/>
                  </w:rPr>
                  <w:fldChar w:fldCharType="begin"/>
                </w:r>
                <w:r w:rsidR="006C39F7">
                  <w:rPr>
                    <w:webHidden/>
                  </w:rPr>
                  <w:instrText xml:space="preserve"> PAGEREF _Toc7522317 \h </w:instrText>
                </w:r>
                <w:r w:rsidR="006C39F7">
                  <w:rPr>
                    <w:webHidden/>
                  </w:rPr>
                </w:r>
                <w:r w:rsidR="006C39F7">
                  <w:rPr>
                    <w:webHidden/>
                  </w:rPr>
                  <w:fldChar w:fldCharType="separate"/>
                </w:r>
                <w:r w:rsidR="006C39F7">
                  <w:rPr>
                    <w:webHidden/>
                  </w:rPr>
                  <w:t>35</w:t>
                </w:r>
                <w:r w:rsidR="006C39F7">
                  <w:rPr>
                    <w:webHidden/>
                  </w:rPr>
                  <w:fldChar w:fldCharType="end"/>
                </w:r>
              </w:hyperlink>
            </w:p>
            <w:p w14:paraId="79F927D5" w14:textId="77777777" w:rsidR="006C39F7" w:rsidRDefault="009E0081">
              <w:pPr>
                <w:pStyle w:val="TOC2"/>
                <w:rPr>
                  <w:rFonts w:asciiTheme="minorHAnsi" w:eastAsiaTheme="minorEastAsia" w:hAnsiTheme="minorHAnsi" w:cstheme="minorBidi"/>
                  <w:sz w:val="22"/>
                  <w:szCs w:val="22"/>
                </w:rPr>
              </w:pPr>
              <w:hyperlink w:anchor="_Toc7522318" w:history="1">
                <w:r w:rsidR="006C39F7" w:rsidRPr="00F22FF5">
                  <w:rPr>
                    <w:rStyle w:val="Hyperlink"/>
                  </w:rPr>
                  <w:t>UCP metrics in Prometheus</w:t>
                </w:r>
                <w:r w:rsidR="006C39F7">
                  <w:rPr>
                    <w:webHidden/>
                  </w:rPr>
                  <w:tab/>
                </w:r>
                <w:r w:rsidR="006C39F7">
                  <w:rPr>
                    <w:webHidden/>
                  </w:rPr>
                  <w:fldChar w:fldCharType="begin"/>
                </w:r>
                <w:r w:rsidR="006C39F7">
                  <w:rPr>
                    <w:webHidden/>
                  </w:rPr>
                  <w:instrText xml:space="preserve"> PAGEREF _Toc7522318 \h </w:instrText>
                </w:r>
                <w:r w:rsidR="006C39F7">
                  <w:rPr>
                    <w:webHidden/>
                  </w:rPr>
                </w:r>
                <w:r w:rsidR="006C39F7">
                  <w:rPr>
                    <w:webHidden/>
                  </w:rPr>
                  <w:fldChar w:fldCharType="separate"/>
                </w:r>
                <w:r w:rsidR="006C39F7">
                  <w:rPr>
                    <w:webHidden/>
                  </w:rPr>
                  <w:t>41</w:t>
                </w:r>
                <w:r w:rsidR="006C39F7">
                  <w:rPr>
                    <w:webHidden/>
                  </w:rPr>
                  <w:fldChar w:fldCharType="end"/>
                </w:r>
              </w:hyperlink>
            </w:p>
            <w:p w14:paraId="667A07AB" w14:textId="77777777" w:rsidR="006C39F7" w:rsidRDefault="009E0081">
              <w:pPr>
                <w:pStyle w:val="TOC1"/>
                <w:rPr>
                  <w:rFonts w:asciiTheme="minorHAnsi" w:eastAsiaTheme="minorEastAsia" w:hAnsiTheme="minorHAnsi" w:cstheme="minorBidi"/>
                  <w:sz w:val="22"/>
                  <w:szCs w:val="22"/>
                </w:rPr>
              </w:pPr>
              <w:hyperlink w:anchor="_Toc7522319" w:history="1">
                <w:r w:rsidR="006C39F7" w:rsidRPr="00F22FF5">
                  <w:rPr>
                    <w:rStyle w:val="Hyperlink"/>
                  </w:rPr>
                  <w:t>Configuring storage</w:t>
                </w:r>
                <w:r w:rsidR="006C39F7">
                  <w:rPr>
                    <w:webHidden/>
                  </w:rPr>
                  <w:tab/>
                </w:r>
                <w:r w:rsidR="006C39F7">
                  <w:rPr>
                    <w:webHidden/>
                  </w:rPr>
                  <w:fldChar w:fldCharType="begin"/>
                </w:r>
                <w:r w:rsidR="006C39F7">
                  <w:rPr>
                    <w:webHidden/>
                  </w:rPr>
                  <w:instrText xml:space="preserve"> PAGEREF _Toc7522319 \h </w:instrText>
                </w:r>
                <w:r w:rsidR="006C39F7">
                  <w:rPr>
                    <w:webHidden/>
                  </w:rPr>
                </w:r>
                <w:r w:rsidR="006C39F7">
                  <w:rPr>
                    <w:webHidden/>
                  </w:rPr>
                  <w:fldChar w:fldCharType="separate"/>
                </w:r>
                <w:r w:rsidR="006C39F7">
                  <w:rPr>
                    <w:webHidden/>
                  </w:rPr>
                  <w:t>43</w:t>
                </w:r>
                <w:r w:rsidR="006C39F7">
                  <w:rPr>
                    <w:webHidden/>
                  </w:rPr>
                  <w:fldChar w:fldCharType="end"/>
                </w:r>
              </w:hyperlink>
            </w:p>
            <w:p w14:paraId="72851D89" w14:textId="77777777" w:rsidR="006C39F7" w:rsidRDefault="009E0081">
              <w:pPr>
                <w:pStyle w:val="TOC2"/>
                <w:rPr>
                  <w:rFonts w:asciiTheme="minorHAnsi" w:eastAsiaTheme="minorEastAsia" w:hAnsiTheme="minorHAnsi" w:cstheme="minorBidi"/>
                  <w:sz w:val="22"/>
                  <w:szCs w:val="22"/>
                </w:rPr>
              </w:pPr>
              <w:hyperlink w:anchor="_Toc7522320" w:history="1">
                <w:r w:rsidR="006C39F7" w:rsidRPr="00F22FF5">
                  <w:rPr>
                    <w:rStyle w:val="Hyperlink"/>
                  </w:rPr>
                  <w:t>Using HPE 3PAR when deploying NFS provisioner for Kubernetes</w:t>
                </w:r>
                <w:r w:rsidR="006C39F7">
                  <w:rPr>
                    <w:webHidden/>
                  </w:rPr>
                  <w:tab/>
                </w:r>
                <w:r w:rsidR="006C39F7">
                  <w:rPr>
                    <w:webHidden/>
                  </w:rPr>
                  <w:fldChar w:fldCharType="begin"/>
                </w:r>
                <w:r w:rsidR="006C39F7">
                  <w:rPr>
                    <w:webHidden/>
                  </w:rPr>
                  <w:instrText xml:space="preserve"> PAGEREF _Toc7522320 \h </w:instrText>
                </w:r>
                <w:r w:rsidR="006C39F7">
                  <w:rPr>
                    <w:webHidden/>
                  </w:rPr>
                </w:r>
                <w:r w:rsidR="006C39F7">
                  <w:rPr>
                    <w:webHidden/>
                  </w:rPr>
                  <w:fldChar w:fldCharType="separate"/>
                </w:r>
                <w:r w:rsidR="006C39F7">
                  <w:rPr>
                    <w:webHidden/>
                  </w:rPr>
                  <w:t>43</w:t>
                </w:r>
                <w:r w:rsidR="006C39F7">
                  <w:rPr>
                    <w:webHidden/>
                  </w:rPr>
                  <w:fldChar w:fldCharType="end"/>
                </w:r>
              </w:hyperlink>
            </w:p>
            <w:p w14:paraId="77CAF89E" w14:textId="77777777" w:rsidR="006C39F7" w:rsidRDefault="009E0081">
              <w:pPr>
                <w:pStyle w:val="TOC2"/>
                <w:rPr>
                  <w:rFonts w:asciiTheme="minorHAnsi" w:eastAsiaTheme="minorEastAsia" w:hAnsiTheme="minorHAnsi" w:cstheme="minorBidi"/>
                  <w:sz w:val="22"/>
                  <w:szCs w:val="22"/>
                </w:rPr>
              </w:pPr>
              <w:hyperlink w:anchor="_Toc7522321" w:history="1">
                <w:r w:rsidR="006C39F7" w:rsidRPr="00F22FF5">
                  <w:rPr>
                    <w:rStyle w:val="Hyperlink"/>
                  </w:rPr>
                  <w:t>Using NFS VM when deploying NFS provisioner for Kubernetes</w:t>
                </w:r>
                <w:r w:rsidR="006C39F7">
                  <w:rPr>
                    <w:webHidden/>
                  </w:rPr>
                  <w:tab/>
                </w:r>
                <w:r w:rsidR="006C39F7">
                  <w:rPr>
                    <w:webHidden/>
                  </w:rPr>
                  <w:fldChar w:fldCharType="begin"/>
                </w:r>
                <w:r w:rsidR="006C39F7">
                  <w:rPr>
                    <w:webHidden/>
                  </w:rPr>
                  <w:instrText xml:space="preserve"> PAGEREF _Toc7522321 \h </w:instrText>
                </w:r>
                <w:r w:rsidR="006C39F7">
                  <w:rPr>
                    <w:webHidden/>
                  </w:rPr>
                </w:r>
                <w:r w:rsidR="006C39F7">
                  <w:rPr>
                    <w:webHidden/>
                  </w:rPr>
                  <w:fldChar w:fldCharType="separate"/>
                </w:r>
                <w:r w:rsidR="006C39F7">
                  <w:rPr>
                    <w:webHidden/>
                  </w:rPr>
                  <w:t>51</w:t>
                </w:r>
                <w:r w:rsidR="006C39F7">
                  <w:rPr>
                    <w:webHidden/>
                  </w:rPr>
                  <w:fldChar w:fldCharType="end"/>
                </w:r>
              </w:hyperlink>
            </w:p>
            <w:p w14:paraId="40B0BC4F" w14:textId="77777777" w:rsidR="006C39F7" w:rsidRDefault="009E0081">
              <w:pPr>
                <w:pStyle w:val="TOC2"/>
                <w:rPr>
                  <w:rFonts w:asciiTheme="minorHAnsi" w:eastAsiaTheme="minorEastAsia" w:hAnsiTheme="minorHAnsi" w:cstheme="minorBidi"/>
                  <w:sz w:val="22"/>
                  <w:szCs w:val="22"/>
                </w:rPr>
              </w:pPr>
              <w:hyperlink w:anchor="_Toc7522322" w:history="1">
                <w:r w:rsidR="006C39F7" w:rsidRPr="00F22FF5">
                  <w:rPr>
                    <w:rStyle w:val="Hyperlink"/>
                  </w:rPr>
                  <w:t>Validating the NFS provisioner using WordPress and MySQL</w:t>
                </w:r>
                <w:r w:rsidR="006C39F7">
                  <w:rPr>
                    <w:webHidden/>
                  </w:rPr>
                  <w:tab/>
                </w:r>
                <w:r w:rsidR="006C39F7">
                  <w:rPr>
                    <w:webHidden/>
                  </w:rPr>
                  <w:fldChar w:fldCharType="begin"/>
                </w:r>
                <w:r w:rsidR="006C39F7">
                  <w:rPr>
                    <w:webHidden/>
                  </w:rPr>
                  <w:instrText xml:space="preserve"> PAGEREF _Toc7522322 \h </w:instrText>
                </w:r>
                <w:r w:rsidR="006C39F7">
                  <w:rPr>
                    <w:webHidden/>
                  </w:rPr>
                </w:r>
                <w:r w:rsidR="006C39F7">
                  <w:rPr>
                    <w:webHidden/>
                  </w:rPr>
                  <w:fldChar w:fldCharType="separate"/>
                </w:r>
                <w:r w:rsidR="006C39F7">
                  <w:rPr>
                    <w:webHidden/>
                  </w:rPr>
                  <w:t>53</w:t>
                </w:r>
                <w:r w:rsidR="006C39F7">
                  <w:rPr>
                    <w:webHidden/>
                  </w:rPr>
                  <w:fldChar w:fldCharType="end"/>
                </w:r>
              </w:hyperlink>
            </w:p>
            <w:p w14:paraId="573506BA" w14:textId="77777777" w:rsidR="006C39F7" w:rsidRDefault="009E0081">
              <w:pPr>
                <w:pStyle w:val="TOC1"/>
                <w:rPr>
                  <w:rFonts w:asciiTheme="minorHAnsi" w:eastAsiaTheme="minorEastAsia" w:hAnsiTheme="minorHAnsi" w:cstheme="minorBidi"/>
                  <w:sz w:val="22"/>
                  <w:szCs w:val="22"/>
                </w:rPr>
              </w:pPr>
              <w:hyperlink w:anchor="_Toc7522323" w:history="1">
                <w:r w:rsidR="006C39F7" w:rsidRPr="00F22FF5">
                  <w:rPr>
                    <w:rStyle w:val="Hyperlink"/>
                  </w:rPr>
                  <w:t>Deploying Windows workers</w:t>
                </w:r>
                <w:r w:rsidR="006C39F7">
                  <w:rPr>
                    <w:webHidden/>
                  </w:rPr>
                  <w:tab/>
                </w:r>
                <w:r w:rsidR="006C39F7">
                  <w:rPr>
                    <w:webHidden/>
                  </w:rPr>
                  <w:fldChar w:fldCharType="begin"/>
                </w:r>
                <w:r w:rsidR="006C39F7">
                  <w:rPr>
                    <w:webHidden/>
                  </w:rPr>
                  <w:instrText xml:space="preserve"> PAGEREF _Toc7522323 \h </w:instrText>
                </w:r>
                <w:r w:rsidR="006C39F7">
                  <w:rPr>
                    <w:webHidden/>
                  </w:rPr>
                </w:r>
                <w:r w:rsidR="006C39F7">
                  <w:rPr>
                    <w:webHidden/>
                  </w:rPr>
                  <w:fldChar w:fldCharType="separate"/>
                </w:r>
                <w:r w:rsidR="006C39F7">
                  <w:rPr>
                    <w:webHidden/>
                  </w:rPr>
                  <w:t>60</w:t>
                </w:r>
                <w:r w:rsidR="006C39F7">
                  <w:rPr>
                    <w:webHidden/>
                  </w:rPr>
                  <w:fldChar w:fldCharType="end"/>
                </w:r>
              </w:hyperlink>
            </w:p>
            <w:p w14:paraId="284FFA38" w14:textId="77777777" w:rsidR="006C39F7" w:rsidRDefault="009E0081">
              <w:pPr>
                <w:pStyle w:val="TOC2"/>
                <w:rPr>
                  <w:rFonts w:asciiTheme="minorHAnsi" w:eastAsiaTheme="minorEastAsia" w:hAnsiTheme="minorHAnsi" w:cstheme="minorBidi"/>
                  <w:sz w:val="22"/>
                  <w:szCs w:val="22"/>
                </w:rPr>
              </w:pPr>
              <w:hyperlink w:anchor="_Toc7522324" w:history="1">
                <w:r w:rsidR="006C39F7" w:rsidRPr="00F22FF5">
                  <w:rPr>
                    <w:rStyle w:val="Hyperlink"/>
                  </w:rPr>
                  <w:t>Create the Windows Template</w:t>
                </w:r>
                <w:r w:rsidR="006C39F7">
                  <w:rPr>
                    <w:webHidden/>
                  </w:rPr>
                  <w:tab/>
                </w:r>
                <w:r w:rsidR="006C39F7">
                  <w:rPr>
                    <w:webHidden/>
                  </w:rPr>
                  <w:fldChar w:fldCharType="begin"/>
                </w:r>
                <w:r w:rsidR="006C39F7">
                  <w:rPr>
                    <w:webHidden/>
                  </w:rPr>
                  <w:instrText xml:space="preserve"> PAGEREF _Toc7522324 \h </w:instrText>
                </w:r>
                <w:r w:rsidR="006C39F7">
                  <w:rPr>
                    <w:webHidden/>
                  </w:rPr>
                </w:r>
                <w:r w:rsidR="006C39F7">
                  <w:rPr>
                    <w:webHidden/>
                  </w:rPr>
                  <w:fldChar w:fldCharType="separate"/>
                </w:r>
                <w:r w:rsidR="006C39F7">
                  <w:rPr>
                    <w:webHidden/>
                  </w:rPr>
                  <w:t>60</w:t>
                </w:r>
                <w:r w:rsidR="006C39F7">
                  <w:rPr>
                    <w:webHidden/>
                  </w:rPr>
                  <w:fldChar w:fldCharType="end"/>
                </w:r>
              </w:hyperlink>
            </w:p>
            <w:p w14:paraId="1F3EF85C" w14:textId="77777777" w:rsidR="006C39F7" w:rsidRDefault="009E0081">
              <w:pPr>
                <w:pStyle w:val="TOC2"/>
                <w:rPr>
                  <w:rFonts w:asciiTheme="minorHAnsi" w:eastAsiaTheme="minorEastAsia" w:hAnsiTheme="minorHAnsi" w:cstheme="minorBidi"/>
                  <w:sz w:val="22"/>
                  <w:szCs w:val="22"/>
                </w:rPr>
              </w:pPr>
              <w:hyperlink w:anchor="_Toc7522325" w:history="1">
                <w:r w:rsidR="006C39F7" w:rsidRPr="00F22FF5">
                  <w:rPr>
                    <w:rStyle w:val="Hyperlink"/>
                  </w:rPr>
                  <w:t>Playbooks for adding Windows workers</w:t>
                </w:r>
                <w:r w:rsidR="006C39F7">
                  <w:rPr>
                    <w:webHidden/>
                  </w:rPr>
                  <w:tab/>
                </w:r>
                <w:r w:rsidR="006C39F7">
                  <w:rPr>
                    <w:webHidden/>
                  </w:rPr>
                  <w:fldChar w:fldCharType="begin"/>
                </w:r>
                <w:r w:rsidR="006C39F7">
                  <w:rPr>
                    <w:webHidden/>
                  </w:rPr>
                  <w:instrText xml:space="preserve"> PAGEREF _Toc7522325 \h </w:instrText>
                </w:r>
                <w:r w:rsidR="006C39F7">
                  <w:rPr>
                    <w:webHidden/>
                  </w:rPr>
                </w:r>
                <w:r w:rsidR="006C39F7">
                  <w:rPr>
                    <w:webHidden/>
                  </w:rPr>
                  <w:fldChar w:fldCharType="separate"/>
                </w:r>
                <w:r w:rsidR="006C39F7">
                  <w:rPr>
                    <w:webHidden/>
                  </w:rPr>
                  <w:t>61</w:t>
                </w:r>
                <w:r w:rsidR="006C39F7">
                  <w:rPr>
                    <w:webHidden/>
                  </w:rPr>
                  <w:fldChar w:fldCharType="end"/>
                </w:r>
              </w:hyperlink>
            </w:p>
            <w:p w14:paraId="4DCA95DF" w14:textId="77777777" w:rsidR="006C39F7" w:rsidRDefault="009E0081">
              <w:pPr>
                <w:pStyle w:val="TOC2"/>
                <w:rPr>
                  <w:rFonts w:asciiTheme="minorHAnsi" w:eastAsiaTheme="minorEastAsia" w:hAnsiTheme="minorHAnsi" w:cstheme="minorBidi"/>
                  <w:sz w:val="22"/>
                  <w:szCs w:val="22"/>
                </w:rPr>
              </w:pPr>
              <w:hyperlink w:anchor="_Toc7522326" w:history="1">
                <w:r w:rsidR="006C39F7" w:rsidRPr="00F22FF5">
                  <w:rPr>
                    <w:rStyle w:val="Hyperlink"/>
                  </w:rPr>
                  <w:t>Windows configuration</w:t>
                </w:r>
                <w:r w:rsidR="006C39F7">
                  <w:rPr>
                    <w:webHidden/>
                  </w:rPr>
                  <w:tab/>
                </w:r>
                <w:r w:rsidR="006C39F7">
                  <w:rPr>
                    <w:webHidden/>
                  </w:rPr>
                  <w:fldChar w:fldCharType="begin"/>
                </w:r>
                <w:r w:rsidR="006C39F7">
                  <w:rPr>
                    <w:webHidden/>
                  </w:rPr>
                  <w:instrText xml:space="preserve"> PAGEREF _Toc7522326 \h </w:instrText>
                </w:r>
                <w:r w:rsidR="006C39F7">
                  <w:rPr>
                    <w:webHidden/>
                  </w:rPr>
                </w:r>
                <w:r w:rsidR="006C39F7">
                  <w:rPr>
                    <w:webHidden/>
                  </w:rPr>
                  <w:fldChar w:fldCharType="separate"/>
                </w:r>
                <w:r w:rsidR="006C39F7">
                  <w:rPr>
                    <w:webHidden/>
                  </w:rPr>
                  <w:t>62</w:t>
                </w:r>
                <w:r w:rsidR="006C39F7">
                  <w:rPr>
                    <w:webHidden/>
                  </w:rPr>
                  <w:fldChar w:fldCharType="end"/>
                </w:r>
              </w:hyperlink>
            </w:p>
            <w:p w14:paraId="6FE46B8B" w14:textId="77777777" w:rsidR="006C39F7" w:rsidRDefault="009E0081">
              <w:pPr>
                <w:pStyle w:val="TOC2"/>
                <w:rPr>
                  <w:rFonts w:asciiTheme="minorHAnsi" w:eastAsiaTheme="minorEastAsia" w:hAnsiTheme="minorHAnsi" w:cstheme="minorBidi"/>
                  <w:sz w:val="22"/>
                  <w:szCs w:val="22"/>
                </w:rPr>
              </w:pPr>
              <w:hyperlink w:anchor="_Toc7522327" w:history="1">
                <w:r w:rsidR="006C39F7" w:rsidRPr="00F22FF5">
                  <w:rPr>
                    <w:rStyle w:val="Hyperlink"/>
                  </w:rPr>
                  <w:t>Windows operating system and Docker EE</w:t>
                </w:r>
                <w:r w:rsidR="006C39F7">
                  <w:rPr>
                    <w:webHidden/>
                  </w:rPr>
                  <w:tab/>
                </w:r>
                <w:r w:rsidR="006C39F7">
                  <w:rPr>
                    <w:webHidden/>
                  </w:rPr>
                  <w:fldChar w:fldCharType="begin"/>
                </w:r>
                <w:r w:rsidR="006C39F7">
                  <w:rPr>
                    <w:webHidden/>
                  </w:rPr>
                  <w:instrText xml:space="preserve"> PAGEREF _Toc7522327 \h </w:instrText>
                </w:r>
                <w:r w:rsidR="006C39F7">
                  <w:rPr>
                    <w:webHidden/>
                  </w:rPr>
                </w:r>
                <w:r w:rsidR="006C39F7">
                  <w:rPr>
                    <w:webHidden/>
                  </w:rPr>
                  <w:fldChar w:fldCharType="separate"/>
                </w:r>
                <w:r w:rsidR="006C39F7">
                  <w:rPr>
                    <w:webHidden/>
                  </w:rPr>
                  <w:t>64</w:t>
                </w:r>
                <w:r w:rsidR="006C39F7">
                  <w:rPr>
                    <w:webHidden/>
                  </w:rPr>
                  <w:fldChar w:fldCharType="end"/>
                </w:r>
              </w:hyperlink>
            </w:p>
            <w:p w14:paraId="28FEA40A" w14:textId="77777777" w:rsidR="006C39F7" w:rsidRDefault="009E0081">
              <w:pPr>
                <w:pStyle w:val="TOC1"/>
                <w:rPr>
                  <w:rFonts w:asciiTheme="minorHAnsi" w:eastAsiaTheme="minorEastAsia" w:hAnsiTheme="minorHAnsi" w:cstheme="minorBidi"/>
                  <w:sz w:val="22"/>
                  <w:szCs w:val="22"/>
                </w:rPr>
              </w:pPr>
              <w:hyperlink w:anchor="_Toc7522328" w:history="1">
                <w:r w:rsidR="006C39F7" w:rsidRPr="00F22FF5">
                  <w:rPr>
                    <w:rStyle w:val="Hyperlink"/>
                  </w:rPr>
                  <w:t>Deploying bare metal workers</w:t>
                </w:r>
                <w:r w:rsidR="006C39F7">
                  <w:rPr>
                    <w:webHidden/>
                  </w:rPr>
                  <w:tab/>
                </w:r>
                <w:r w:rsidR="006C39F7">
                  <w:rPr>
                    <w:webHidden/>
                  </w:rPr>
                  <w:fldChar w:fldCharType="begin"/>
                </w:r>
                <w:r w:rsidR="006C39F7">
                  <w:rPr>
                    <w:webHidden/>
                  </w:rPr>
                  <w:instrText xml:space="preserve"> PAGEREF _Toc7522328 \h </w:instrText>
                </w:r>
                <w:r w:rsidR="006C39F7">
                  <w:rPr>
                    <w:webHidden/>
                  </w:rPr>
                </w:r>
                <w:r w:rsidR="006C39F7">
                  <w:rPr>
                    <w:webHidden/>
                  </w:rPr>
                  <w:fldChar w:fldCharType="separate"/>
                </w:r>
                <w:r w:rsidR="006C39F7">
                  <w:rPr>
                    <w:webHidden/>
                  </w:rPr>
                  <w:t>64</w:t>
                </w:r>
                <w:r w:rsidR="006C39F7">
                  <w:rPr>
                    <w:webHidden/>
                  </w:rPr>
                  <w:fldChar w:fldCharType="end"/>
                </w:r>
              </w:hyperlink>
            </w:p>
            <w:p w14:paraId="4BE7E6E1" w14:textId="77777777" w:rsidR="006C39F7" w:rsidRDefault="009E0081">
              <w:pPr>
                <w:pStyle w:val="TOC2"/>
                <w:rPr>
                  <w:rFonts w:asciiTheme="minorHAnsi" w:eastAsiaTheme="minorEastAsia" w:hAnsiTheme="minorHAnsi" w:cstheme="minorBidi"/>
                  <w:sz w:val="22"/>
                  <w:szCs w:val="22"/>
                </w:rPr>
              </w:pPr>
              <w:hyperlink w:anchor="_Toc7522329" w:history="1">
                <w:r w:rsidR="006C39F7" w:rsidRPr="00F22FF5">
                  <w:rPr>
                    <w:rStyle w:val="Hyperlink"/>
                  </w:rPr>
                  <w:t>Introduction to bare metal workers</w:t>
                </w:r>
                <w:r w:rsidR="006C39F7">
                  <w:rPr>
                    <w:webHidden/>
                  </w:rPr>
                  <w:tab/>
                </w:r>
                <w:r w:rsidR="006C39F7">
                  <w:rPr>
                    <w:webHidden/>
                  </w:rPr>
                  <w:fldChar w:fldCharType="begin"/>
                </w:r>
                <w:r w:rsidR="006C39F7">
                  <w:rPr>
                    <w:webHidden/>
                  </w:rPr>
                  <w:instrText xml:space="preserve"> PAGEREF _Toc7522329 \h </w:instrText>
                </w:r>
                <w:r w:rsidR="006C39F7">
                  <w:rPr>
                    <w:webHidden/>
                  </w:rPr>
                </w:r>
                <w:r w:rsidR="006C39F7">
                  <w:rPr>
                    <w:webHidden/>
                  </w:rPr>
                  <w:fldChar w:fldCharType="separate"/>
                </w:r>
                <w:r w:rsidR="006C39F7">
                  <w:rPr>
                    <w:webHidden/>
                  </w:rPr>
                  <w:t>64</w:t>
                </w:r>
                <w:r w:rsidR="006C39F7">
                  <w:rPr>
                    <w:webHidden/>
                  </w:rPr>
                  <w:fldChar w:fldCharType="end"/>
                </w:r>
              </w:hyperlink>
            </w:p>
            <w:p w14:paraId="1A911803" w14:textId="77777777" w:rsidR="006C39F7" w:rsidRDefault="009E0081">
              <w:pPr>
                <w:pStyle w:val="TOC2"/>
                <w:rPr>
                  <w:rFonts w:asciiTheme="minorHAnsi" w:eastAsiaTheme="minorEastAsia" w:hAnsiTheme="minorHAnsi" w:cstheme="minorBidi"/>
                  <w:sz w:val="22"/>
                  <w:szCs w:val="22"/>
                </w:rPr>
              </w:pPr>
              <w:hyperlink w:anchor="_Toc7522330" w:history="1">
                <w:r w:rsidR="006C39F7" w:rsidRPr="00F22FF5">
                  <w:rPr>
                    <w:rStyle w:val="Hyperlink"/>
                  </w:rPr>
                  <w:t>Playbooks and configuration</w:t>
                </w:r>
                <w:r w:rsidR="006C39F7">
                  <w:rPr>
                    <w:webHidden/>
                  </w:rPr>
                  <w:tab/>
                </w:r>
                <w:r w:rsidR="006C39F7">
                  <w:rPr>
                    <w:webHidden/>
                  </w:rPr>
                  <w:fldChar w:fldCharType="begin"/>
                </w:r>
                <w:r w:rsidR="006C39F7">
                  <w:rPr>
                    <w:webHidden/>
                  </w:rPr>
                  <w:instrText xml:space="preserve"> PAGEREF _Toc7522330 \h </w:instrText>
                </w:r>
                <w:r w:rsidR="006C39F7">
                  <w:rPr>
                    <w:webHidden/>
                  </w:rPr>
                </w:r>
                <w:r w:rsidR="006C39F7">
                  <w:rPr>
                    <w:webHidden/>
                  </w:rPr>
                  <w:fldChar w:fldCharType="separate"/>
                </w:r>
                <w:r w:rsidR="006C39F7">
                  <w:rPr>
                    <w:webHidden/>
                  </w:rPr>
                  <w:t>65</w:t>
                </w:r>
                <w:r w:rsidR="006C39F7">
                  <w:rPr>
                    <w:webHidden/>
                  </w:rPr>
                  <w:fldChar w:fldCharType="end"/>
                </w:r>
              </w:hyperlink>
            </w:p>
            <w:p w14:paraId="4B52EF80" w14:textId="77777777" w:rsidR="006C39F7" w:rsidRDefault="009E0081">
              <w:pPr>
                <w:pStyle w:val="TOC2"/>
                <w:rPr>
                  <w:rFonts w:asciiTheme="minorHAnsi" w:eastAsiaTheme="minorEastAsia" w:hAnsiTheme="minorHAnsi" w:cstheme="minorBidi"/>
                  <w:sz w:val="22"/>
                  <w:szCs w:val="22"/>
                </w:rPr>
              </w:pPr>
              <w:hyperlink w:anchor="_Toc7522331" w:history="1">
                <w:r w:rsidR="006C39F7" w:rsidRPr="00F22FF5">
                  <w:rPr>
                    <w:rStyle w:val="Hyperlink"/>
                  </w:rPr>
                  <w:t>RHEL Golden Images</w:t>
                </w:r>
                <w:r w:rsidR="006C39F7">
                  <w:rPr>
                    <w:webHidden/>
                  </w:rPr>
                  <w:tab/>
                </w:r>
                <w:r w:rsidR="006C39F7">
                  <w:rPr>
                    <w:webHidden/>
                  </w:rPr>
                  <w:fldChar w:fldCharType="begin"/>
                </w:r>
                <w:r w:rsidR="006C39F7">
                  <w:rPr>
                    <w:webHidden/>
                  </w:rPr>
                  <w:instrText xml:space="preserve"> PAGEREF _Toc7522331 \h </w:instrText>
                </w:r>
                <w:r w:rsidR="006C39F7">
                  <w:rPr>
                    <w:webHidden/>
                  </w:rPr>
                </w:r>
                <w:r w:rsidR="006C39F7">
                  <w:rPr>
                    <w:webHidden/>
                  </w:rPr>
                  <w:fldChar w:fldCharType="separate"/>
                </w:r>
                <w:r w:rsidR="006C39F7">
                  <w:rPr>
                    <w:webHidden/>
                  </w:rPr>
                  <w:t>66</w:t>
                </w:r>
                <w:r w:rsidR="006C39F7">
                  <w:rPr>
                    <w:webHidden/>
                  </w:rPr>
                  <w:fldChar w:fldCharType="end"/>
                </w:r>
              </w:hyperlink>
            </w:p>
            <w:p w14:paraId="47BAD51F" w14:textId="77777777" w:rsidR="006C39F7" w:rsidRDefault="009E0081">
              <w:pPr>
                <w:pStyle w:val="TOC2"/>
                <w:rPr>
                  <w:rFonts w:asciiTheme="minorHAnsi" w:eastAsiaTheme="minorEastAsia" w:hAnsiTheme="minorHAnsi" w:cstheme="minorBidi"/>
                  <w:sz w:val="22"/>
                  <w:szCs w:val="22"/>
                </w:rPr>
              </w:pPr>
              <w:hyperlink w:anchor="_Toc7522332" w:history="1">
                <w:r w:rsidR="006C39F7" w:rsidRPr="00F22FF5">
                  <w:rPr>
                    <w:rStyle w:val="Hyperlink"/>
                  </w:rPr>
                  <w:t>Windows Golden Images</w:t>
                </w:r>
                <w:r w:rsidR="006C39F7">
                  <w:rPr>
                    <w:webHidden/>
                  </w:rPr>
                  <w:tab/>
                </w:r>
                <w:r w:rsidR="006C39F7">
                  <w:rPr>
                    <w:webHidden/>
                  </w:rPr>
                  <w:fldChar w:fldCharType="begin"/>
                </w:r>
                <w:r w:rsidR="006C39F7">
                  <w:rPr>
                    <w:webHidden/>
                  </w:rPr>
                  <w:instrText xml:space="preserve"> PAGEREF _Toc7522332 \h </w:instrText>
                </w:r>
                <w:r w:rsidR="006C39F7">
                  <w:rPr>
                    <w:webHidden/>
                  </w:rPr>
                </w:r>
                <w:r w:rsidR="006C39F7">
                  <w:rPr>
                    <w:webHidden/>
                  </w:rPr>
                  <w:fldChar w:fldCharType="separate"/>
                </w:r>
                <w:r w:rsidR="006C39F7">
                  <w:rPr>
                    <w:webHidden/>
                  </w:rPr>
                  <w:t>71</w:t>
                </w:r>
                <w:r w:rsidR="006C39F7">
                  <w:rPr>
                    <w:webHidden/>
                  </w:rPr>
                  <w:fldChar w:fldCharType="end"/>
                </w:r>
              </w:hyperlink>
            </w:p>
            <w:p w14:paraId="658ED502" w14:textId="77777777" w:rsidR="006C39F7" w:rsidRDefault="009E0081">
              <w:pPr>
                <w:pStyle w:val="TOC2"/>
                <w:rPr>
                  <w:rFonts w:asciiTheme="minorHAnsi" w:eastAsiaTheme="minorEastAsia" w:hAnsiTheme="minorHAnsi" w:cstheme="minorBidi"/>
                  <w:sz w:val="22"/>
                  <w:szCs w:val="22"/>
                </w:rPr>
              </w:pPr>
              <w:hyperlink w:anchor="_Toc7522333" w:history="1">
                <w:r w:rsidR="006C39F7" w:rsidRPr="00F22FF5">
                  <w:rPr>
                    <w:rStyle w:val="Hyperlink"/>
                  </w:rPr>
                  <w:t>OS Deployment Plan Custom Attributes</w:t>
                </w:r>
                <w:r w:rsidR="006C39F7">
                  <w:rPr>
                    <w:webHidden/>
                  </w:rPr>
                  <w:tab/>
                </w:r>
                <w:r w:rsidR="006C39F7">
                  <w:rPr>
                    <w:webHidden/>
                  </w:rPr>
                  <w:fldChar w:fldCharType="begin"/>
                </w:r>
                <w:r w:rsidR="006C39F7">
                  <w:rPr>
                    <w:webHidden/>
                  </w:rPr>
                  <w:instrText xml:space="preserve"> PAGEREF _Toc7522333 \h </w:instrText>
                </w:r>
                <w:r w:rsidR="006C39F7">
                  <w:rPr>
                    <w:webHidden/>
                  </w:rPr>
                </w:r>
                <w:r w:rsidR="006C39F7">
                  <w:rPr>
                    <w:webHidden/>
                  </w:rPr>
                  <w:fldChar w:fldCharType="separate"/>
                </w:r>
                <w:r w:rsidR="006C39F7">
                  <w:rPr>
                    <w:webHidden/>
                  </w:rPr>
                  <w:t>74</w:t>
                </w:r>
                <w:r w:rsidR="006C39F7">
                  <w:rPr>
                    <w:webHidden/>
                  </w:rPr>
                  <w:fldChar w:fldCharType="end"/>
                </w:r>
              </w:hyperlink>
            </w:p>
            <w:p w14:paraId="338EAA42" w14:textId="77777777" w:rsidR="006C39F7" w:rsidRDefault="009E0081">
              <w:pPr>
                <w:pStyle w:val="TOC2"/>
                <w:rPr>
                  <w:rFonts w:asciiTheme="minorHAnsi" w:eastAsiaTheme="minorEastAsia" w:hAnsiTheme="minorHAnsi" w:cstheme="minorBidi"/>
                  <w:sz w:val="22"/>
                  <w:szCs w:val="22"/>
                </w:rPr>
              </w:pPr>
              <w:hyperlink w:anchor="_Toc7522334" w:history="1">
                <w:r w:rsidR="006C39F7" w:rsidRPr="00F22FF5">
                  <w:rPr>
                    <w:rStyle w:val="Hyperlink"/>
                  </w:rPr>
                  <w:t>OS Deployment Plans</w:t>
                </w:r>
                <w:r w:rsidR="006C39F7">
                  <w:rPr>
                    <w:webHidden/>
                  </w:rPr>
                  <w:tab/>
                </w:r>
                <w:r w:rsidR="006C39F7">
                  <w:rPr>
                    <w:webHidden/>
                  </w:rPr>
                  <w:fldChar w:fldCharType="begin"/>
                </w:r>
                <w:r w:rsidR="006C39F7">
                  <w:rPr>
                    <w:webHidden/>
                  </w:rPr>
                  <w:instrText xml:space="preserve"> PAGEREF _Toc7522334 \h </w:instrText>
                </w:r>
                <w:r w:rsidR="006C39F7">
                  <w:rPr>
                    <w:webHidden/>
                  </w:rPr>
                </w:r>
                <w:r w:rsidR="006C39F7">
                  <w:rPr>
                    <w:webHidden/>
                  </w:rPr>
                  <w:fldChar w:fldCharType="separate"/>
                </w:r>
                <w:r w:rsidR="006C39F7">
                  <w:rPr>
                    <w:webHidden/>
                  </w:rPr>
                  <w:t>77</w:t>
                </w:r>
                <w:r w:rsidR="006C39F7">
                  <w:rPr>
                    <w:webHidden/>
                  </w:rPr>
                  <w:fldChar w:fldCharType="end"/>
                </w:r>
              </w:hyperlink>
            </w:p>
            <w:p w14:paraId="03267B79" w14:textId="77777777" w:rsidR="006C39F7" w:rsidRDefault="009E0081">
              <w:pPr>
                <w:pStyle w:val="TOC2"/>
                <w:rPr>
                  <w:rFonts w:asciiTheme="minorHAnsi" w:eastAsiaTheme="minorEastAsia" w:hAnsiTheme="minorHAnsi" w:cstheme="minorBidi"/>
                  <w:sz w:val="22"/>
                  <w:szCs w:val="22"/>
                </w:rPr>
              </w:pPr>
              <w:hyperlink w:anchor="_Toc7522335" w:history="1">
                <w:r w:rsidR="006C39F7" w:rsidRPr="00F22FF5">
                  <w:rPr>
                    <w:rStyle w:val="Hyperlink"/>
                  </w:rPr>
                  <w:t>OneView Server Profile Templates</w:t>
                </w:r>
                <w:r w:rsidR="006C39F7">
                  <w:rPr>
                    <w:webHidden/>
                  </w:rPr>
                  <w:tab/>
                </w:r>
                <w:r w:rsidR="006C39F7">
                  <w:rPr>
                    <w:webHidden/>
                  </w:rPr>
                  <w:fldChar w:fldCharType="begin"/>
                </w:r>
                <w:r w:rsidR="006C39F7">
                  <w:rPr>
                    <w:webHidden/>
                  </w:rPr>
                  <w:instrText xml:space="preserve"> PAGEREF _Toc7522335 \h </w:instrText>
                </w:r>
                <w:r w:rsidR="006C39F7">
                  <w:rPr>
                    <w:webHidden/>
                  </w:rPr>
                </w:r>
                <w:r w:rsidR="006C39F7">
                  <w:rPr>
                    <w:webHidden/>
                  </w:rPr>
                  <w:fldChar w:fldCharType="separate"/>
                </w:r>
                <w:r w:rsidR="006C39F7">
                  <w:rPr>
                    <w:webHidden/>
                  </w:rPr>
                  <w:t>78</w:t>
                </w:r>
                <w:r w:rsidR="006C39F7">
                  <w:rPr>
                    <w:webHidden/>
                  </w:rPr>
                  <w:fldChar w:fldCharType="end"/>
                </w:r>
              </w:hyperlink>
            </w:p>
            <w:p w14:paraId="765B8E18" w14:textId="77777777" w:rsidR="006C39F7" w:rsidRDefault="009E0081">
              <w:pPr>
                <w:pStyle w:val="TOC1"/>
                <w:rPr>
                  <w:rFonts w:asciiTheme="minorHAnsi" w:eastAsiaTheme="minorEastAsia" w:hAnsiTheme="minorHAnsi" w:cstheme="minorBidi"/>
                  <w:sz w:val="22"/>
                  <w:szCs w:val="22"/>
                </w:rPr>
              </w:pPr>
              <w:hyperlink w:anchor="_Toc7522336" w:history="1">
                <w:r w:rsidR="006C39F7" w:rsidRPr="00F22FF5">
                  <w:rPr>
                    <w:rStyle w:val="Hyperlink"/>
                  </w:rPr>
                  <w:t>Deploying Sysdig monitoring</w:t>
                </w:r>
                <w:r w:rsidR="006C39F7">
                  <w:rPr>
                    <w:webHidden/>
                  </w:rPr>
                  <w:tab/>
                </w:r>
                <w:r w:rsidR="006C39F7">
                  <w:rPr>
                    <w:webHidden/>
                  </w:rPr>
                  <w:fldChar w:fldCharType="begin"/>
                </w:r>
                <w:r w:rsidR="006C39F7">
                  <w:rPr>
                    <w:webHidden/>
                  </w:rPr>
                  <w:instrText xml:space="preserve"> PAGEREF _Toc7522336 \h </w:instrText>
                </w:r>
                <w:r w:rsidR="006C39F7">
                  <w:rPr>
                    <w:webHidden/>
                  </w:rPr>
                </w:r>
                <w:r w:rsidR="006C39F7">
                  <w:rPr>
                    <w:webHidden/>
                  </w:rPr>
                  <w:fldChar w:fldCharType="separate"/>
                </w:r>
                <w:r w:rsidR="006C39F7">
                  <w:rPr>
                    <w:webHidden/>
                  </w:rPr>
                  <w:t>79</w:t>
                </w:r>
                <w:r w:rsidR="006C39F7">
                  <w:rPr>
                    <w:webHidden/>
                  </w:rPr>
                  <w:fldChar w:fldCharType="end"/>
                </w:r>
              </w:hyperlink>
            </w:p>
            <w:p w14:paraId="31673751" w14:textId="77777777" w:rsidR="006C39F7" w:rsidRDefault="009E0081">
              <w:pPr>
                <w:pStyle w:val="TOC2"/>
                <w:rPr>
                  <w:rFonts w:asciiTheme="minorHAnsi" w:eastAsiaTheme="minorEastAsia" w:hAnsiTheme="minorHAnsi" w:cstheme="minorBidi"/>
                  <w:sz w:val="22"/>
                  <w:szCs w:val="22"/>
                </w:rPr>
              </w:pPr>
              <w:hyperlink w:anchor="_Toc7522337" w:history="1">
                <w:r w:rsidR="006C39F7" w:rsidRPr="00F22FF5">
                  <w:rPr>
                    <w:rStyle w:val="Hyperlink"/>
                  </w:rPr>
                  <w:t>Monitoring with Sysdig</w:t>
                </w:r>
                <w:r w:rsidR="006C39F7">
                  <w:rPr>
                    <w:webHidden/>
                  </w:rPr>
                  <w:tab/>
                </w:r>
                <w:r w:rsidR="006C39F7">
                  <w:rPr>
                    <w:webHidden/>
                  </w:rPr>
                  <w:fldChar w:fldCharType="begin"/>
                </w:r>
                <w:r w:rsidR="006C39F7">
                  <w:rPr>
                    <w:webHidden/>
                  </w:rPr>
                  <w:instrText xml:space="preserve"> PAGEREF _Toc7522337 \h </w:instrText>
                </w:r>
                <w:r w:rsidR="006C39F7">
                  <w:rPr>
                    <w:webHidden/>
                  </w:rPr>
                </w:r>
                <w:r w:rsidR="006C39F7">
                  <w:rPr>
                    <w:webHidden/>
                  </w:rPr>
                  <w:fldChar w:fldCharType="separate"/>
                </w:r>
                <w:r w:rsidR="006C39F7">
                  <w:rPr>
                    <w:webHidden/>
                  </w:rPr>
                  <w:t>79</w:t>
                </w:r>
                <w:r w:rsidR="006C39F7">
                  <w:rPr>
                    <w:webHidden/>
                  </w:rPr>
                  <w:fldChar w:fldCharType="end"/>
                </w:r>
              </w:hyperlink>
            </w:p>
            <w:p w14:paraId="5FC1EDEC" w14:textId="77777777" w:rsidR="006C39F7" w:rsidRDefault="009E0081">
              <w:pPr>
                <w:pStyle w:val="TOC2"/>
                <w:rPr>
                  <w:rFonts w:asciiTheme="minorHAnsi" w:eastAsiaTheme="minorEastAsia" w:hAnsiTheme="minorHAnsi" w:cstheme="minorBidi"/>
                  <w:sz w:val="22"/>
                  <w:szCs w:val="22"/>
                </w:rPr>
              </w:pPr>
              <w:hyperlink w:anchor="_Toc7522338" w:history="1">
                <w:r w:rsidR="006C39F7" w:rsidRPr="00F22FF5">
                  <w:rPr>
                    <w:rStyle w:val="Hyperlink"/>
                  </w:rPr>
                  <w:t>Playbooks for installing Sysdig on RHEL</w:t>
                </w:r>
                <w:r w:rsidR="006C39F7">
                  <w:rPr>
                    <w:webHidden/>
                  </w:rPr>
                  <w:tab/>
                </w:r>
                <w:r w:rsidR="006C39F7">
                  <w:rPr>
                    <w:webHidden/>
                  </w:rPr>
                  <w:fldChar w:fldCharType="begin"/>
                </w:r>
                <w:r w:rsidR="006C39F7">
                  <w:rPr>
                    <w:webHidden/>
                  </w:rPr>
                  <w:instrText xml:space="preserve"> PAGEREF _Toc7522338 \h </w:instrText>
                </w:r>
                <w:r w:rsidR="006C39F7">
                  <w:rPr>
                    <w:webHidden/>
                  </w:rPr>
                </w:r>
                <w:r w:rsidR="006C39F7">
                  <w:rPr>
                    <w:webHidden/>
                  </w:rPr>
                  <w:fldChar w:fldCharType="separate"/>
                </w:r>
                <w:r w:rsidR="006C39F7">
                  <w:rPr>
                    <w:webHidden/>
                  </w:rPr>
                  <w:t>80</w:t>
                </w:r>
                <w:r w:rsidR="006C39F7">
                  <w:rPr>
                    <w:webHidden/>
                  </w:rPr>
                  <w:fldChar w:fldCharType="end"/>
                </w:r>
              </w:hyperlink>
            </w:p>
            <w:p w14:paraId="2DD16C39" w14:textId="77777777" w:rsidR="006C39F7" w:rsidRDefault="009E0081">
              <w:pPr>
                <w:pStyle w:val="TOC2"/>
                <w:rPr>
                  <w:rFonts w:asciiTheme="minorHAnsi" w:eastAsiaTheme="minorEastAsia" w:hAnsiTheme="minorHAnsi" w:cstheme="minorBidi"/>
                  <w:sz w:val="22"/>
                  <w:szCs w:val="22"/>
                </w:rPr>
              </w:pPr>
              <w:hyperlink w:anchor="_Toc7522339" w:history="1">
                <w:r w:rsidR="006C39F7" w:rsidRPr="00F22FF5">
                  <w:rPr>
                    <w:rStyle w:val="Hyperlink"/>
                  </w:rPr>
                  <w:t>Registering for Sysdig trial</w:t>
                </w:r>
                <w:r w:rsidR="006C39F7">
                  <w:rPr>
                    <w:webHidden/>
                  </w:rPr>
                  <w:tab/>
                </w:r>
                <w:r w:rsidR="006C39F7">
                  <w:rPr>
                    <w:webHidden/>
                  </w:rPr>
                  <w:fldChar w:fldCharType="begin"/>
                </w:r>
                <w:r w:rsidR="006C39F7">
                  <w:rPr>
                    <w:webHidden/>
                  </w:rPr>
                  <w:instrText xml:space="preserve"> PAGEREF _Toc7522339 \h </w:instrText>
                </w:r>
                <w:r w:rsidR="006C39F7">
                  <w:rPr>
                    <w:webHidden/>
                  </w:rPr>
                </w:r>
                <w:r w:rsidR="006C39F7">
                  <w:rPr>
                    <w:webHidden/>
                  </w:rPr>
                  <w:fldChar w:fldCharType="separate"/>
                </w:r>
                <w:r w:rsidR="006C39F7">
                  <w:rPr>
                    <w:webHidden/>
                  </w:rPr>
                  <w:t>80</w:t>
                </w:r>
                <w:r w:rsidR="006C39F7">
                  <w:rPr>
                    <w:webHidden/>
                  </w:rPr>
                  <w:fldChar w:fldCharType="end"/>
                </w:r>
              </w:hyperlink>
            </w:p>
            <w:p w14:paraId="5631995A" w14:textId="77777777" w:rsidR="006C39F7" w:rsidRDefault="009E0081">
              <w:pPr>
                <w:pStyle w:val="TOC2"/>
                <w:rPr>
                  <w:rFonts w:asciiTheme="minorHAnsi" w:eastAsiaTheme="minorEastAsia" w:hAnsiTheme="minorHAnsi" w:cstheme="minorBidi"/>
                  <w:sz w:val="22"/>
                  <w:szCs w:val="22"/>
                </w:rPr>
              </w:pPr>
              <w:hyperlink w:anchor="_Toc7522340" w:history="1">
                <w:r w:rsidR="006C39F7" w:rsidRPr="00F22FF5">
                  <w:rPr>
                    <w:rStyle w:val="Hyperlink"/>
                  </w:rPr>
                  <w:t>Deploying Sysdig monitoring on Kubernetes</w:t>
                </w:r>
                <w:r w:rsidR="006C39F7">
                  <w:rPr>
                    <w:webHidden/>
                  </w:rPr>
                  <w:tab/>
                </w:r>
                <w:r w:rsidR="006C39F7">
                  <w:rPr>
                    <w:webHidden/>
                  </w:rPr>
                  <w:fldChar w:fldCharType="begin"/>
                </w:r>
                <w:r w:rsidR="006C39F7">
                  <w:rPr>
                    <w:webHidden/>
                  </w:rPr>
                  <w:instrText xml:space="preserve"> PAGEREF _Toc7522340 \h </w:instrText>
                </w:r>
                <w:r w:rsidR="006C39F7">
                  <w:rPr>
                    <w:webHidden/>
                  </w:rPr>
                </w:r>
                <w:r w:rsidR="006C39F7">
                  <w:rPr>
                    <w:webHidden/>
                  </w:rPr>
                  <w:fldChar w:fldCharType="separate"/>
                </w:r>
                <w:r w:rsidR="006C39F7">
                  <w:rPr>
                    <w:webHidden/>
                  </w:rPr>
                  <w:t>82</w:t>
                </w:r>
                <w:r w:rsidR="006C39F7">
                  <w:rPr>
                    <w:webHidden/>
                  </w:rPr>
                  <w:fldChar w:fldCharType="end"/>
                </w:r>
              </w:hyperlink>
            </w:p>
            <w:p w14:paraId="47D4F8F2" w14:textId="77777777" w:rsidR="006C39F7" w:rsidRDefault="009E0081">
              <w:pPr>
                <w:pStyle w:val="TOC2"/>
                <w:rPr>
                  <w:rFonts w:asciiTheme="minorHAnsi" w:eastAsiaTheme="minorEastAsia" w:hAnsiTheme="minorHAnsi" w:cstheme="minorBidi"/>
                  <w:sz w:val="22"/>
                  <w:szCs w:val="22"/>
                </w:rPr>
              </w:pPr>
              <w:hyperlink w:anchor="_Toc7522341" w:history="1">
                <w:r w:rsidR="006C39F7" w:rsidRPr="00F22FF5">
                  <w:rPr>
                    <w:rStyle w:val="Hyperlink"/>
                  </w:rPr>
                  <w:t>Deploying Sysdig monitoring on Docker Swarm</w:t>
                </w:r>
                <w:r w:rsidR="006C39F7">
                  <w:rPr>
                    <w:webHidden/>
                  </w:rPr>
                  <w:tab/>
                </w:r>
                <w:r w:rsidR="006C39F7">
                  <w:rPr>
                    <w:webHidden/>
                  </w:rPr>
                  <w:fldChar w:fldCharType="begin"/>
                </w:r>
                <w:r w:rsidR="006C39F7">
                  <w:rPr>
                    <w:webHidden/>
                  </w:rPr>
                  <w:instrText xml:space="preserve"> PAGEREF _Toc7522341 \h </w:instrText>
                </w:r>
                <w:r w:rsidR="006C39F7">
                  <w:rPr>
                    <w:webHidden/>
                  </w:rPr>
                </w:r>
                <w:r w:rsidR="006C39F7">
                  <w:rPr>
                    <w:webHidden/>
                  </w:rPr>
                  <w:fldChar w:fldCharType="separate"/>
                </w:r>
                <w:r w:rsidR="006C39F7">
                  <w:rPr>
                    <w:webHidden/>
                  </w:rPr>
                  <w:t>83</w:t>
                </w:r>
                <w:r w:rsidR="006C39F7">
                  <w:rPr>
                    <w:webHidden/>
                  </w:rPr>
                  <w:fldChar w:fldCharType="end"/>
                </w:r>
              </w:hyperlink>
            </w:p>
            <w:p w14:paraId="505F414B" w14:textId="77777777" w:rsidR="006C39F7" w:rsidRDefault="009E0081">
              <w:pPr>
                <w:pStyle w:val="TOC1"/>
                <w:rPr>
                  <w:rFonts w:asciiTheme="minorHAnsi" w:eastAsiaTheme="minorEastAsia" w:hAnsiTheme="minorHAnsi" w:cstheme="minorBidi"/>
                  <w:sz w:val="22"/>
                  <w:szCs w:val="22"/>
                </w:rPr>
              </w:pPr>
              <w:hyperlink w:anchor="_Toc7522342" w:history="1">
                <w:r w:rsidR="006C39F7" w:rsidRPr="00F22FF5">
                  <w:rPr>
                    <w:rStyle w:val="Hyperlink"/>
                  </w:rPr>
                  <w:t>Deploying Splunk</w:t>
                </w:r>
                <w:r w:rsidR="006C39F7">
                  <w:rPr>
                    <w:webHidden/>
                  </w:rPr>
                  <w:tab/>
                </w:r>
                <w:r w:rsidR="006C39F7">
                  <w:rPr>
                    <w:webHidden/>
                  </w:rPr>
                  <w:fldChar w:fldCharType="begin"/>
                </w:r>
                <w:r w:rsidR="006C39F7">
                  <w:rPr>
                    <w:webHidden/>
                  </w:rPr>
                  <w:instrText xml:space="preserve"> PAGEREF _Toc7522342 \h </w:instrText>
                </w:r>
                <w:r w:rsidR="006C39F7">
                  <w:rPr>
                    <w:webHidden/>
                  </w:rPr>
                </w:r>
                <w:r w:rsidR="006C39F7">
                  <w:rPr>
                    <w:webHidden/>
                  </w:rPr>
                  <w:fldChar w:fldCharType="separate"/>
                </w:r>
                <w:r w:rsidR="006C39F7">
                  <w:rPr>
                    <w:webHidden/>
                  </w:rPr>
                  <w:t>85</w:t>
                </w:r>
                <w:r w:rsidR="006C39F7">
                  <w:rPr>
                    <w:webHidden/>
                  </w:rPr>
                  <w:fldChar w:fldCharType="end"/>
                </w:r>
              </w:hyperlink>
            </w:p>
            <w:p w14:paraId="7158AADE" w14:textId="77777777" w:rsidR="006C39F7" w:rsidRDefault="009E0081">
              <w:pPr>
                <w:pStyle w:val="TOC2"/>
                <w:rPr>
                  <w:rFonts w:asciiTheme="minorHAnsi" w:eastAsiaTheme="minorEastAsia" w:hAnsiTheme="minorHAnsi" w:cstheme="minorBidi"/>
                  <w:sz w:val="22"/>
                  <w:szCs w:val="22"/>
                </w:rPr>
              </w:pPr>
              <w:hyperlink w:anchor="_Toc7522343" w:history="1">
                <w:r w:rsidR="006C39F7" w:rsidRPr="00F22FF5">
                  <w:rPr>
                    <w:rStyle w:val="Hyperlink"/>
                  </w:rPr>
                  <w:t>Monitoring with Splunk</w:t>
                </w:r>
                <w:r w:rsidR="006C39F7">
                  <w:rPr>
                    <w:webHidden/>
                  </w:rPr>
                  <w:tab/>
                </w:r>
                <w:r w:rsidR="006C39F7">
                  <w:rPr>
                    <w:webHidden/>
                  </w:rPr>
                  <w:fldChar w:fldCharType="begin"/>
                </w:r>
                <w:r w:rsidR="006C39F7">
                  <w:rPr>
                    <w:webHidden/>
                  </w:rPr>
                  <w:instrText xml:space="preserve"> PAGEREF _Toc7522343 \h </w:instrText>
                </w:r>
                <w:r w:rsidR="006C39F7">
                  <w:rPr>
                    <w:webHidden/>
                  </w:rPr>
                </w:r>
                <w:r w:rsidR="006C39F7">
                  <w:rPr>
                    <w:webHidden/>
                  </w:rPr>
                  <w:fldChar w:fldCharType="separate"/>
                </w:r>
                <w:r w:rsidR="006C39F7">
                  <w:rPr>
                    <w:webHidden/>
                  </w:rPr>
                  <w:t>85</w:t>
                </w:r>
                <w:r w:rsidR="006C39F7">
                  <w:rPr>
                    <w:webHidden/>
                  </w:rPr>
                  <w:fldChar w:fldCharType="end"/>
                </w:r>
              </w:hyperlink>
            </w:p>
            <w:p w14:paraId="719FF192" w14:textId="77777777" w:rsidR="006C39F7" w:rsidRDefault="009E0081">
              <w:pPr>
                <w:pStyle w:val="TOC2"/>
                <w:rPr>
                  <w:rFonts w:asciiTheme="minorHAnsi" w:eastAsiaTheme="minorEastAsia" w:hAnsiTheme="minorHAnsi" w:cstheme="minorBidi"/>
                  <w:sz w:val="22"/>
                  <w:szCs w:val="22"/>
                </w:rPr>
              </w:pPr>
              <w:hyperlink w:anchor="_Toc7522344" w:history="1">
                <w:r w:rsidR="006C39F7" w:rsidRPr="00F22FF5">
                  <w:rPr>
                    <w:rStyle w:val="Hyperlink"/>
                  </w:rPr>
                  <w:t>Playbooks for installing Splunk</w:t>
                </w:r>
                <w:r w:rsidR="006C39F7">
                  <w:rPr>
                    <w:webHidden/>
                  </w:rPr>
                  <w:tab/>
                </w:r>
                <w:r w:rsidR="006C39F7">
                  <w:rPr>
                    <w:webHidden/>
                  </w:rPr>
                  <w:fldChar w:fldCharType="begin"/>
                </w:r>
                <w:r w:rsidR="006C39F7">
                  <w:rPr>
                    <w:webHidden/>
                  </w:rPr>
                  <w:instrText xml:space="preserve"> PAGEREF _Toc7522344 \h </w:instrText>
                </w:r>
                <w:r w:rsidR="006C39F7">
                  <w:rPr>
                    <w:webHidden/>
                  </w:rPr>
                </w:r>
                <w:r w:rsidR="006C39F7">
                  <w:rPr>
                    <w:webHidden/>
                  </w:rPr>
                  <w:fldChar w:fldCharType="separate"/>
                </w:r>
                <w:r w:rsidR="006C39F7">
                  <w:rPr>
                    <w:webHidden/>
                  </w:rPr>
                  <w:t>87</w:t>
                </w:r>
                <w:r w:rsidR="006C39F7">
                  <w:rPr>
                    <w:webHidden/>
                  </w:rPr>
                  <w:fldChar w:fldCharType="end"/>
                </w:r>
              </w:hyperlink>
            </w:p>
            <w:p w14:paraId="20034FAC" w14:textId="77777777" w:rsidR="006C39F7" w:rsidRDefault="009E0081">
              <w:pPr>
                <w:pStyle w:val="TOC2"/>
                <w:rPr>
                  <w:rFonts w:asciiTheme="minorHAnsi" w:eastAsiaTheme="minorEastAsia" w:hAnsiTheme="minorHAnsi" w:cstheme="minorBidi"/>
                  <w:sz w:val="22"/>
                  <w:szCs w:val="22"/>
                </w:rPr>
              </w:pPr>
              <w:hyperlink w:anchor="_Toc7522345" w:history="1">
                <w:r w:rsidR="006C39F7" w:rsidRPr="00F22FF5">
                  <w:rPr>
                    <w:rStyle w:val="Hyperlink"/>
                  </w:rPr>
                  <w:t>Splunk configuration</w:t>
                </w:r>
                <w:r w:rsidR="006C39F7">
                  <w:rPr>
                    <w:webHidden/>
                  </w:rPr>
                  <w:tab/>
                </w:r>
                <w:r w:rsidR="006C39F7">
                  <w:rPr>
                    <w:webHidden/>
                  </w:rPr>
                  <w:fldChar w:fldCharType="begin"/>
                </w:r>
                <w:r w:rsidR="006C39F7">
                  <w:rPr>
                    <w:webHidden/>
                  </w:rPr>
                  <w:instrText xml:space="preserve"> PAGEREF _Toc7522345 \h </w:instrText>
                </w:r>
                <w:r w:rsidR="006C39F7">
                  <w:rPr>
                    <w:webHidden/>
                  </w:rPr>
                </w:r>
                <w:r w:rsidR="006C39F7">
                  <w:rPr>
                    <w:webHidden/>
                  </w:rPr>
                  <w:fldChar w:fldCharType="separate"/>
                </w:r>
                <w:r w:rsidR="006C39F7">
                  <w:rPr>
                    <w:webHidden/>
                  </w:rPr>
                  <w:t>87</w:t>
                </w:r>
                <w:r w:rsidR="006C39F7">
                  <w:rPr>
                    <w:webHidden/>
                  </w:rPr>
                  <w:fldChar w:fldCharType="end"/>
                </w:r>
              </w:hyperlink>
            </w:p>
            <w:p w14:paraId="3A144709" w14:textId="77777777" w:rsidR="006C39F7" w:rsidRDefault="009E0081">
              <w:pPr>
                <w:pStyle w:val="TOC2"/>
                <w:rPr>
                  <w:rFonts w:asciiTheme="minorHAnsi" w:eastAsiaTheme="minorEastAsia" w:hAnsiTheme="minorHAnsi" w:cstheme="minorBidi"/>
                  <w:sz w:val="22"/>
                  <w:szCs w:val="22"/>
                </w:rPr>
              </w:pPr>
              <w:hyperlink w:anchor="_Toc7522346" w:history="1">
                <w:r w:rsidR="006C39F7" w:rsidRPr="00F22FF5">
                  <w:rPr>
                    <w:rStyle w:val="Hyperlink"/>
                  </w:rPr>
                  <w:t>Accessing Splunk UI</w:t>
                </w:r>
                <w:r w:rsidR="006C39F7">
                  <w:rPr>
                    <w:webHidden/>
                  </w:rPr>
                  <w:tab/>
                </w:r>
                <w:r w:rsidR="006C39F7">
                  <w:rPr>
                    <w:webHidden/>
                  </w:rPr>
                  <w:fldChar w:fldCharType="begin"/>
                </w:r>
                <w:r w:rsidR="006C39F7">
                  <w:rPr>
                    <w:webHidden/>
                  </w:rPr>
                  <w:instrText xml:space="preserve"> PAGEREF _Toc7522346 \h </w:instrText>
                </w:r>
                <w:r w:rsidR="006C39F7">
                  <w:rPr>
                    <w:webHidden/>
                  </w:rPr>
                </w:r>
                <w:r w:rsidR="006C39F7">
                  <w:rPr>
                    <w:webHidden/>
                  </w:rPr>
                  <w:fldChar w:fldCharType="separate"/>
                </w:r>
                <w:r w:rsidR="006C39F7">
                  <w:rPr>
                    <w:webHidden/>
                  </w:rPr>
                  <w:t>90</w:t>
                </w:r>
                <w:r w:rsidR="006C39F7">
                  <w:rPr>
                    <w:webHidden/>
                  </w:rPr>
                  <w:fldChar w:fldCharType="end"/>
                </w:r>
              </w:hyperlink>
            </w:p>
            <w:p w14:paraId="36F5FE09" w14:textId="77777777" w:rsidR="006C39F7" w:rsidRDefault="009E0081">
              <w:pPr>
                <w:pStyle w:val="TOC2"/>
                <w:rPr>
                  <w:rFonts w:asciiTheme="minorHAnsi" w:eastAsiaTheme="minorEastAsia" w:hAnsiTheme="minorHAnsi" w:cstheme="minorBidi"/>
                  <w:sz w:val="22"/>
                  <w:szCs w:val="22"/>
                </w:rPr>
              </w:pPr>
              <w:hyperlink w:anchor="_Toc7522347" w:history="1">
                <w:r w:rsidR="006C39F7" w:rsidRPr="00F22FF5">
                  <w:rPr>
                    <w:rStyle w:val="Hyperlink"/>
                  </w:rPr>
                  <w:t>Redeploying Splunk demo</w:t>
                </w:r>
                <w:r w:rsidR="006C39F7">
                  <w:rPr>
                    <w:webHidden/>
                  </w:rPr>
                  <w:tab/>
                </w:r>
                <w:r w:rsidR="006C39F7">
                  <w:rPr>
                    <w:webHidden/>
                  </w:rPr>
                  <w:fldChar w:fldCharType="begin"/>
                </w:r>
                <w:r w:rsidR="006C39F7">
                  <w:rPr>
                    <w:webHidden/>
                  </w:rPr>
                  <w:instrText xml:space="preserve"> PAGEREF _Toc7522347 \h </w:instrText>
                </w:r>
                <w:r w:rsidR="006C39F7">
                  <w:rPr>
                    <w:webHidden/>
                  </w:rPr>
                </w:r>
                <w:r w:rsidR="006C39F7">
                  <w:rPr>
                    <w:webHidden/>
                  </w:rPr>
                  <w:fldChar w:fldCharType="separate"/>
                </w:r>
                <w:r w:rsidR="006C39F7">
                  <w:rPr>
                    <w:webHidden/>
                  </w:rPr>
                  <w:t>92</w:t>
                </w:r>
                <w:r w:rsidR="006C39F7">
                  <w:rPr>
                    <w:webHidden/>
                  </w:rPr>
                  <w:fldChar w:fldCharType="end"/>
                </w:r>
              </w:hyperlink>
            </w:p>
            <w:p w14:paraId="161F69FA" w14:textId="77777777" w:rsidR="006C39F7" w:rsidRDefault="009E0081">
              <w:pPr>
                <w:pStyle w:val="TOC1"/>
                <w:rPr>
                  <w:rFonts w:asciiTheme="minorHAnsi" w:eastAsiaTheme="minorEastAsia" w:hAnsiTheme="minorHAnsi" w:cstheme="minorBidi"/>
                  <w:sz w:val="22"/>
                  <w:szCs w:val="22"/>
                </w:rPr>
              </w:pPr>
              <w:hyperlink w:anchor="_Toc7522348" w:history="1">
                <w:r w:rsidR="006C39F7" w:rsidRPr="00F22FF5">
                  <w:rPr>
                    <w:rStyle w:val="Hyperlink"/>
                  </w:rPr>
                  <w:t>Deploying Prometheus and Grafana on Kubernetes</w:t>
                </w:r>
                <w:r w:rsidR="006C39F7">
                  <w:rPr>
                    <w:webHidden/>
                  </w:rPr>
                  <w:tab/>
                </w:r>
                <w:r w:rsidR="006C39F7">
                  <w:rPr>
                    <w:webHidden/>
                  </w:rPr>
                  <w:fldChar w:fldCharType="begin"/>
                </w:r>
                <w:r w:rsidR="006C39F7">
                  <w:rPr>
                    <w:webHidden/>
                  </w:rPr>
                  <w:instrText xml:space="preserve"> PAGEREF _Toc7522348 \h </w:instrText>
                </w:r>
                <w:r w:rsidR="006C39F7">
                  <w:rPr>
                    <w:webHidden/>
                  </w:rPr>
                </w:r>
                <w:r w:rsidR="006C39F7">
                  <w:rPr>
                    <w:webHidden/>
                  </w:rPr>
                  <w:fldChar w:fldCharType="separate"/>
                </w:r>
                <w:r w:rsidR="006C39F7">
                  <w:rPr>
                    <w:webHidden/>
                  </w:rPr>
                  <w:t>93</w:t>
                </w:r>
                <w:r w:rsidR="006C39F7">
                  <w:rPr>
                    <w:webHidden/>
                  </w:rPr>
                  <w:fldChar w:fldCharType="end"/>
                </w:r>
              </w:hyperlink>
            </w:p>
            <w:p w14:paraId="4E3152F8" w14:textId="77777777" w:rsidR="006C39F7" w:rsidRDefault="009E0081">
              <w:pPr>
                <w:pStyle w:val="TOC2"/>
                <w:rPr>
                  <w:rFonts w:asciiTheme="minorHAnsi" w:eastAsiaTheme="minorEastAsia" w:hAnsiTheme="minorHAnsi" w:cstheme="minorBidi"/>
                  <w:sz w:val="22"/>
                  <w:szCs w:val="22"/>
                </w:rPr>
              </w:pPr>
              <w:hyperlink w:anchor="_Toc7522349" w:history="1">
                <w:r w:rsidR="006C39F7" w:rsidRPr="00F22FF5">
                  <w:rPr>
                    <w:rStyle w:val="Hyperlink"/>
                  </w:rPr>
                  <w:t>Monitoring Kubernetes with Prometheus and Grafana</w:t>
                </w:r>
                <w:r w:rsidR="006C39F7">
                  <w:rPr>
                    <w:webHidden/>
                  </w:rPr>
                  <w:tab/>
                </w:r>
                <w:r w:rsidR="006C39F7">
                  <w:rPr>
                    <w:webHidden/>
                  </w:rPr>
                  <w:fldChar w:fldCharType="begin"/>
                </w:r>
                <w:r w:rsidR="006C39F7">
                  <w:rPr>
                    <w:webHidden/>
                  </w:rPr>
                  <w:instrText xml:space="preserve"> PAGEREF _Toc7522349 \h </w:instrText>
                </w:r>
                <w:r w:rsidR="006C39F7">
                  <w:rPr>
                    <w:webHidden/>
                  </w:rPr>
                </w:r>
                <w:r w:rsidR="006C39F7">
                  <w:rPr>
                    <w:webHidden/>
                  </w:rPr>
                  <w:fldChar w:fldCharType="separate"/>
                </w:r>
                <w:r w:rsidR="006C39F7">
                  <w:rPr>
                    <w:webHidden/>
                  </w:rPr>
                  <w:t>93</w:t>
                </w:r>
                <w:r w:rsidR="006C39F7">
                  <w:rPr>
                    <w:webHidden/>
                  </w:rPr>
                  <w:fldChar w:fldCharType="end"/>
                </w:r>
              </w:hyperlink>
            </w:p>
            <w:p w14:paraId="5548C1F1" w14:textId="77777777" w:rsidR="006C39F7" w:rsidRDefault="009E0081">
              <w:pPr>
                <w:pStyle w:val="TOC2"/>
                <w:rPr>
                  <w:rFonts w:asciiTheme="minorHAnsi" w:eastAsiaTheme="minorEastAsia" w:hAnsiTheme="minorHAnsi" w:cstheme="minorBidi"/>
                  <w:sz w:val="22"/>
                  <w:szCs w:val="22"/>
                </w:rPr>
              </w:pPr>
              <w:hyperlink w:anchor="_Toc7522350" w:history="1">
                <w:r w:rsidR="006C39F7" w:rsidRPr="00F22FF5">
                  <w:rPr>
                    <w:rStyle w:val="Hyperlink"/>
                  </w:rPr>
                  <w:t>Playbooks for installing Prometheus and Grafana on Kubernetes</w:t>
                </w:r>
                <w:r w:rsidR="006C39F7">
                  <w:rPr>
                    <w:webHidden/>
                  </w:rPr>
                  <w:tab/>
                </w:r>
                <w:r w:rsidR="006C39F7">
                  <w:rPr>
                    <w:webHidden/>
                  </w:rPr>
                  <w:fldChar w:fldCharType="begin"/>
                </w:r>
                <w:r w:rsidR="006C39F7">
                  <w:rPr>
                    <w:webHidden/>
                  </w:rPr>
                  <w:instrText xml:space="preserve"> PAGEREF _Toc7522350 \h </w:instrText>
                </w:r>
                <w:r w:rsidR="006C39F7">
                  <w:rPr>
                    <w:webHidden/>
                  </w:rPr>
                </w:r>
                <w:r w:rsidR="006C39F7">
                  <w:rPr>
                    <w:webHidden/>
                  </w:rPr>
                  <w:fldChar w:fldCharType="separate"/>
                </w:r>
                <w:r w:rsidR="006C39F7">
                  <w:rPr>
                    <w:webHidden/>
                  </w:rPr>
                  <w:t>93</w:t>
                </w:r>
                <w:r w:rsidR="006C39F7">
                  <w:rPr>
                    <w:webHidden/>
                  </w:rPr>
                  <w:fldChar w:fldCharType="end"/>
                </w:r>
              </w:hyperlink>
            </w:p>
            <w:p w14:paraId="63453030" w14:textId="77777777" w:rsidR="006C39F7" w:rsidRDefault="009E0081">
              <w:pPr>
                <w:pStyle w:val="TOC2"/>
                <w:rPr>
                  <w:rFonts w:asciiTheme="minorHAnsi" w:eastAsiaTheme="minorEastAsia" w:hAnsiTheme="minorHAnsi" w:cstheme="minorBidi"/>
                  <w:sz w:val="22"/>
                  <w:szCs w:val="22"/>
                </w:rPr>
              </w:pPr>
              <w:hyperlink w:anchor="_Toc7522351" w:history="1">
                <w:r w:rsidR="006C39F7" w:rsidRPr="00F22FF5">
                  <w:rPr>
                    <w:rStyle w:val="Hyperlink"/>
                  </w:rPr>
                  <w:t>Prometheus UI</w:t>
                </w:r>
                <w:r w:rsidR="006C39F7">
                  <w:rPr>
                    <w:webHidden/>
                  </w:rPr>
                  <w:tab/>
                </w:r>
                <w:r w:rsidR="006C39F7">
                  <w:rPr>
                    <w:webHidden/>
                  </w:rPr>
                  <w:fldChar w:fldCharType="begin"/>
                </w:r>
                <w:r w:rsidR="006C39F7">
                  <w:rPr>
                    <w:webHidden/>
                  </w:rPr>
                  <w:instrText xml:space="preserve"> PAGEREF _Toc7522351 \h </w:instrText>
                </w:r>
                <w:r w:rsidR="006C39F7">
                  <w:rPr>
                    <w:webHidden/>
                  </w:rPr>
                </w:r>
                <w:r w:rsidR="006C39F7">
                  <w:rPr>
                    <w:webHidden/>
                  </w:rPr>
                  <w:fldChar w:fldCharType="separate"/>
                </w:r>
                <w:r w:rsidR="006C39F7">
                  <w:rPr>
                    <w:webHidden/>
                  </w:rPr>
                  <w:t>95</w:t>
                </w:r>
                <w:r w:rsidR="006C39F7">
                  <w:rPr>
                    <w:webHidden/>
                  </w:rPr>
                  <w:fldChar w:fldCharType="end"/>
                </w:r>
              </w:hyperlink>
            </w:p>
            <w:p w14:paraId="70568204" w14:textId="77777777" w:rsidR="006C39F7" w:rsidRDefault="009E0081">
              <w:pPr>
                <w:pStyle w:val="TOC2"/>
                <w:rPr>
                  <w:rFonts w:asciiTheme="minorHAnsi" w:eastAsiaTheme="minorEastAsia" w:hAnsiTheme="minorHAnsi" w:cstheme="minorBidi"/>
                  <w:sz w:val="22"/>
                  <w:szCs w:val="22"/>
                </w:rPr>
              </w:pPr>
              <w:hyperlink w:anchor="_Toc7522352" w:history="1">
                <w:r w:rsidR="006C39F7" w:rsidRPr="00F22FF5">
                  <w:rPr>
                    <w:rStyle w:val="Hyperlink"/>
                  </w:rPr>
                  <w:t>Node Exporter</w:t>
                </w:r>
                <w:r w:rsidR="006C39F7">
                  <w:rPr>
                    <w:webHidden/>
                  </w:rPr>
                  <w:tab/>
                </w:r>
                <w:r w:rsidR="006C39F7">
                  <w:rPr>
                    <w:webHidden/>
                  </w:rPr>
                  <w:fldChar w:fldCharType="begin"/>
                </w:r>
                <w:r w:rsidR="006C39F7">
                  <w:rPr>
                    <w:webHidden/>
                  </w:rPr>
                  <w:instrText xml:space="preserve"> PAGEREF _Toc7522352 \h </w:instrText>
                </w:r>
                <w:r w:rsidR="006C39F7">
                  <w:rPr>
                    <w:webHidden/>
                  </w:rPr>
                </w:r>
                <w:r w:rsidR="006C39F7">
                  <w:rPr>
                    <w:webHidden/>
                  </w:rPr>
                  <w:fldChar w:fldCharType="separate"/>
                </w:r>
                <w:r w:rsidR="006C39F7">
                  <w:rPr>
                    <w:webHidden/>
                  </w:rPr>
                  <w:t>97</w:t>
                </w:r>
                <w:r w:rsidR="006C39F7">
                  <w:rPr>
                    <w:webHidden/>
                  </w:rPr>
                  <w:fldChar w:fldCharType="end"/>
                </w:r>
              </w:hyperlink>
            </w:p>
            <w:p w14:paraId="41C6D8D3" w14:textId="77777777" w:rsidR="006C39F7" w:rsidRDefault="009E0081">
              <w:pPr>
                <w:pStyle w:val="TOC2"/>
                <w:rPr>
                  <w:rFonts w:asciiTheme="minorHAnsi" w:eastAsiaTheme="minorEastAsia" w:hAnsiTheme="minorHAnsi" w:cstheme="minorBidi"/>
                  <w:sz w:val="22"/>
                  <w:szCs w:val="22"/>
                </w:rPr>
              </w:pPr>
              <w:hyperlink w:anchor="_Toc7522353" w:history="1">
                <w:r w:rsidR="006C39F7" w:rsidRPr="00F22FF5">
                  <w:rPr>
                    <w:rStyle w:val="Hyperlink"/>
                  </w:rPr>
                  <w:t>cAdvisor</w:t>
                </w:r>
                <w:r w:rsidR="006C39F7">
                  <w:rPr>
                    <w:webHidden/>
                  </w:rPr>
                  <w:tab/>
                </w:r>
                <w:r w:rsidR="006C39F7">
                  <w:rPr>
                    <w:webHidden/>
                  </w:rPr>
                  <w:fldChar w:fldCharType="begin"/>
                </w:r>
                <w:r w:rsidR="006C39F7">
                  <w:rPr>
                    <w:webHidden/>
                  </w:rPr>
                  <w:instrText xml:space="preserve"> PAGEREF _Toc7522353 \h </w:instrText>
                </w:r>
                <w:r w:rsidR="006C39F7">
                  <w:rPr>
                    <w:webHidden/>
                  </w:rPr>
                </w:r>
                <w:r w:rsidR="006C39F7">
                  <w:rPr>
                    <w:webHidden/>
                  </w:rPr>
                  <w:fldChar w:fldCharType="separate"/>
                </w:r>
                <w:r w:rsidR="006C39F7">
                  <w:rPr>
                    <w:webHidden/>
                  </w:rPr>
                  <w:t>98</w:t>
                </w:r>
                <w:r w:rsidR="006C39F7">
                  <w:rPr>
                    <w:webHidden/>
                  </w:rPr>
                  <w:fldChar w:fldCharType="end"/>
                </w:r>
              </w:hyperlink>
            </w:p>
            <w:p w14:paraId="0478FCC9" w14:textId="77777777" w:rsidR="006C39F7" w:rsidRDefault="009E0081">
              <w:pPr>
                <w:pStyle w:val="TOC2"/>
                <w:rPr>
                  <w:rFonts w:asciiTheme="minorHAnsi" w:eastAsiaTheme="minorEastAsia" w:hAnsiTheme="minorHAnsi" w:cstheme="minorBidi"/>
                  <w:sz w:val="22"/>
                  <w:szCs w:val="22"/>
                </w:rPr>
              </w:pPr>
              <w:hyperlink w:anchor="_Toc7522354" w:history="1">
                <w:r w:rsidR="006C39F7" w:rsidRPr="00F22FF5">
                  <w:rPr>
                    <w:rStyle w:val="Hyperlink"/>
                  </w:rPr>
                  <w:t>Grafana UI</w:t>
                </w:r>
                <w:r w:rsidR="006C39F7">
                  <w:rPr>
                    <w:webHidden/>
                  </w:rPr>
                  <w:tab/>
                </w:r>
                <w:r w:rsidR="006C39F7">
                  <w:rPr>
                    <w:webHidden/>
                  </w:rPr>
                  <w:fldChar w:fldCharType="begin"/>
                </w:r>
                <w:r w:rsidR="006C39F7">
                  <w:rPr>
                    <w:webHidden/>
                  </w:rPr>
                  <w:instrText xml:space="preserve"> PAGEREF _Toc7522354 \h </w:instrText>
                </w:r>
                <w:r w:rsidR="006C39F7">
                  <w:rPr>
                    <w:webHidden/>
                  </w:rPr>
                </w:r>
                <w:r w:rsidR="006C39F7">
                  <w:rPr>
                    <w:webHidden/>
                  </w:rPr>
                  <w:fldChar w:fldCharType="separate"/>
                </w:r>
                <w:r w:rsidR="006C39F7">
                  <w:rPr>
                    <w:webHidden/>
                  </w:rPr>
                  <w:t>98</w:t>
                </w:r>
                <w:r w:rsidR="006C39F7">
                  <w:rPr>
                    <w:webHidden/>
                  </w:rPr>
                  <w:fldChar w:fldCharType="end"/>
                </w:r>
              </w:hyperlink>
            </w:p>
            <w:p w14:paraId="30864E3D" w14:textId="77777777" w:rsidR="006C39F7" w:rsidRDefault="009E0081">
              <w:pPr>
                <w:pStyle w:val="TOC1"/>
                <w:rPr>
                  <w:rFonts w:asciiTheme="minorHAnsi" w:eastAsiaTheme="minorEastAsia" w:hAnsiTheme="minorHAnsi" w:cstheme="minorBidi"/>
                  <w:sz w:val="22"/>
                  <w:szCs w:val="22"/>
                </w:rPr>
              </w:pPr>
              <w:hyperlink w:anchor="_Toc7522355" w:history="1">
                <w:r w:rsidR="006C39F7" w:rsidRPr="00F22FF5">
                  <w:rPr>
                    <w:rStyle w:val="Hyperlink"/>
                  </w:rPr>
                  <w:t>Deploying Prometheus and Grafana on Docker swarm</w:t>
                </w:r>
                <w:r w:rsidR="006C39F7">
                  <w:rPr>
                    <w:webHidden/>
                  </w:rPr>
                  <w:tab/>
                </w:r>
                <w:r w:rsidR="006C39F7">
                  <w:rPr>
                    <w:webHidden/>
                  </w:rPr>
                  <w:fldChar w:fldCharType="begin"/>
                </w:r>
                <w:r w:rsidR="006C39F7">
                  <w:rPr>
                    <w:webHidden/>
                  </w:rPr>
                  <w:instrText xml:space="preserve"> PAGEREF _Toc7522355 \h </w:instrText>
                </w:r>
                <w:r w:rsidR="006C39F7">
                  <w:rPr>
                    <w:webHidden/>
                  </w:rPr>
                </w:r>
                <w:r w:rsidR="006C39F7">
                  <w:rPr>
                    <w:webHidden/>
                  </w:rPr>
                  <w:fldChar w:fldCharType="separate"/>
                </w:r>
                <w:r w:rsidR="006C39F7">
                  <w:rPr>
                    <w:webHidden/>
                  </w:rPr>
                  <w:t>101</w:t>
                </w:r>
                <w:r w:rsidR="006C39F7">
                  <w:rPr>
                    <w:webHidden/>
                  </w:rPr>
                  <w:fldChar w:fldCharType="end"/>
                </w:r>
              </w:hyperlink>
            </w:p>
            <w:p w14:paraId="2B743BE0" w14:textId="77777777" w:rsidR="006C39F7" w:rsidRDefault="009E0081">
              <w:pPr>
                <w:pStyle w:val="TOC2"/>
                <w:rPr>
                  <w:rFonts w:asciiTheme="minorHAnsi" w:eastAsiaTheme="minorEastAsia" w:hAnsiTheme="minorHAnsi" w:cstheme="minorBidi"/>
                  <w:sz w:val="22"/>
                  <w:szCs w:val="22"/>
                </w:rPr>
              </w:pPr>
              <w:hyperlink w:anchor="_Toc7522356" w:history="1">
                <w:r w:rsidR="006C39F7" w:rsidRPr="00F22FF5">
                  <w:rPr>
                    <w:rStyle w:val="Hyperlink"/>
                  </w:rPr>
                  <w:t>Monitoring with Prometheus and Grafana</w:t>
                </w:r>
                <w:r w:rsidR="006C39F7">
                  <w:rPr>
                    <w:webHidden/>
                  </w:rPr>
                  <w:tab/>
                </w:r>
                <w:r w:rsidR="006C39F7">
                  <w:rPr>
                    <w:webHidden/>
                  </w:rPr>
                  <w:fldChar w:fldCharType="begin"/>
                </w:r>
                <w:r w:rsidR="006C39F7">
                  <w:rPr>
                    <w:webHidden/>
                  </w:rPr>
                  <w:instrText xml:space="preserve"> PAGEREF _Toc7522356 \h </w:instrText>
                </w:r>
                <w:r w:rsidR="006C39F7">
                  <w:rPr>
                    <w:webHidden/>
                  </w:rPr>
                </w:r>
                <w:r w:rsidR="006C39F7">
                  <w:rPr>
                    <w:webHidden/>
                  </w:rPr>
                  <w:fldChar w:fldCharType="separate"/>
                </w:r>
                <w:r w:rsidR="006C39F7">
                  <w:rPr>
                    <w:webHidden/>
                  </w:rPr>
                  <w:t>101</w:t>
                </w:r>
                <w:r w:rsidR="006C39F7">
                  <w:rPr>
                    <w:webHidden/>
                  </w:rPr>
                  <w:fldChar w:fldCharType="end"/>
                </w:r>
              </w:hyperlink>
            </w:p>
            <w:p w14:paraId="2529BF51" w14:textId="77777777" w:rsidR="006C39F7" w:rsidRDefault="009E0081">
              <w:pPr>
                <w:pStyle w:val="TOC2"/>
                <w:rPr>
                  <w:rFonts w:asciiTheme="minorHAnsi" w:eastAsiaTheme="minorEastAsia" w:hAnsiTheme="minorHAnsi" w:cstheme="minorBidi"/>
                  <w:sz w:val="22"/>
                  <w:szCs w:val="22"/>
                </w:rPr>
              </w:pPr>
              <w:hyperlink w:anchor="_Toc7522357" w:history="1">
                <w:r w:rsidR="006C39F7" w:rsidRPr="00F22FF5">
                  <w:rPr>
                    <w:rStyle w:val="Hyperlink"/>
                  </w:rPr>
                  <w:t>Playbooks for installing Prometheus and Grafana on Docker swarm</w:t>
                </w:r>
                <w:r w:rsidR="006C39F7">
                  <w:rPr>
                    <w:webHidden/>
                  </w:rPr>
                  <w:tab/>
                </w:r>
                <w:r w:rsidR="006C39F7">
                  <w:rPr>
                    <w:webHidden/>
                  </w:rPr>
                  <w:fldChar w:fldCharType="begin"/>
                </w:r>
                <w:r w:rsidR="006C39F7">
                  <w:rPr>
                    <w:webHidden/>
                  </w:rPr>
                  <w:instrText xml:space="preserve"> PAGEREF _Toc7522357 \h </w:instrText>
                </w:r>
                <w:r w:rsidR="006C39F7">
                  <w:rPr>
                    <w:webHidden/>
                  </w:rPr>
                </w:r>
                <w:r w:rsidR="006C39F7">
                  <w:rPr>
                    <w:webHidden/>
                  </w:rPr>
                  <w:fldChar w:fldCharType="separate"/>
                </w:r>
                <w:r w:rsidR="006C39F7">
                  <w:rPr>
                    <w:webHidden/>
                  </w:rPr>
                  <w:t>102</w:t>
                </w:r>
                <w:r w:rsidR="006C39F7">
                  <w:rPr>
                    <w:webHidden/>
                  </w:rPr>
                  <w:fldChar w:fldCharType="end"/>
                </w:r>
              </w:hyperlink>
            </w:p>
            <w:p w14:paraId="4D9D5014" w14:textId="77777777" w:rsidR="006C39F7" w:rsidRDefault="009E0081">
              <w:pPr>
                <w:pStyle w:val="TOC2"/>
                <w:rPr>
                  <w:rFonts w:asciiTheme="minorHAnsi" w:eastAsiaTheme="minorEastAsia" w:hAnsiTheme="minorHAnsi" w:cstheme="minorBidi"/>
                  <w:sz w:val="22"/>
                  <w:szCs w:val="22"/>
                </w:rPr>
              </w:pPr>
              <w:hyperlink w:anchor="_Toc7522358" w:history="1">
                <w:r w:rsidR="006C39F7" w:rsidRPr="00F22FF5">
                  <w:rPr>
                    <w:rStyle w:val="Hyperlink"/>
                  </w:rPr>
                  <w:t>Prometheus and Grafana configuration</w:t>
                </w:r>
                <w:r w:rsidR="006C39F7">
                  <w:rPr>
                    <w:webHidden/>
                  </w:rPr>
                  <w:tab/>
                </w:r>
                <w:r w:rsidR="006C39F7">
                  <w:rPr>
                    <w:webHidden/>
                  </w:rPr>
                  <w:fldChar w:fldCharType="begin"/>
                </w:r>
                <w:r w:rsidR="006C39F7">
                  <w:rPr>
                    <w:webHidden/>
                  </w:rPr>
                  <w:instrText xml:space="preserve"> PAGEREF _Toc7522358 \h </w:instrText>
                </w:r>
                <w:r w:rsidR="006C39F7">
                  <w:rPr>
                    <w:webHidden/>
                  </w:rPr>
                </w:r>
                <w:r w:rsidR="006C39F7">
                  <w:rPr>
                    <w:webHidden/>
                  </w:rPr>
                  <w:fldChar w:fldCharType="separate"/>
                </w:r>
                <w:r w:rsidR="006C39F7">
                  <w:rPr>
                    <w:webHidden/>
                  </w:rPr>
                  <w:t>102</w:t>
                </w:r>
                <w:r w:rsidR="006C39F7">
                  <w:rPr>
                    <w:webHidden/>
                  </w:rPr>
                  <w:fldChar w:fldCharType="end"/>
                </w:r>
              </w:hyperlink>
            </w:p>
            <w:p w14:paraId="2715FE50" w14:textId="77777777" w:rsidR="006C39F7" w:rsidRDefault="009E0081">
              <w:pPr>
                <w:pStyle w:val="TOC2"/>
                <w:rPr>
                  <w:rFonts w:asciiTheme="minorHAnsi" w:eastAsiaTheme="minorEastAsia" w:hAnsiTheme="minorHAnsi" w:cstheme="minorBidi"/>
                  <w:sz w:val="22"/>
                  <w:szCs w:val="22"/>
                </w:rPr>
              </w:pPr>
              <w:hyperlink w:anchor="_Toc7522359" w:history="1">
                <w:r w:rsidR="006C39F7" w:rsidRPr="00F22FF5">
                  <w:rPr>
                    <w:rStyle w:val="Hyperlink"/>
                  </w:rPr>
                  <w:t>Accessing Grafana UI</w:t>
                </w:r>
                <w:r w:rsidR="006C39F7">
                  <w:rPr>
                    <w:webHidden/>
                  </w:rPr>
                  <w:tab/>
                </w:r>
                <w:r w:rsidR="006C39F7">
                  <w:rPr>
                    <w:webHidden/>
                  </w:rPr>
                  <w:fldChar w:fldCharType="begin"/>
                </w:r>
                <w:r w:rsidR="006C39F7">
                  <w:rPr>
                    <w:webHidden/>
                  </w:rPr>
                  <w:instrText xml:space="preserve"> PAGEREF _Toc7522359 \h </w:instrText>
                </w:r>
                <w:r w:rsidR="006C39F7">
                  <w:rPr>
                    <w:webHidden/>
                  </w:rPr>
                </w:r>
                <w:r w:rsidR="006C39F7">
                  <w:rPr>
                    <w:webHidden/>
                  </w:rPr>
                  <w:fldChar w:fldCharType="separate"/>
                </w:r>
                <w:r w:rsidR="006C39F7">
                  <w:rPr>
                    <w:webHidden/>
                  </w:rPr>
                  <w:t>102</w:t>
                </w:r>
                <w:r w:rsidR="006C39F7">
                  <w:rPr>
                    <w:webHidden/>
                  </w:rPr>
                  <w:fldChar w:fldCharType="end"/>
                </w:r>
              </w:hyperlink>
            </w:p>
            <w:p w14:paraId="11C9FDE2" w14:textId="77777777" w:rsidR="006C39F7" w:rsidRDefault="009E0081">
              <w:pPr>
                <w:pStyle w:val="TOC1"/>
                <w:rPr>
                  <w:rFonts w:asciiTheme="minorHAnsi" w:eastAsiaTheme="minorEastAsia" w:hAnsiTheme="minorHAnsi" w:cstheme="minorBidi"/>
                  <w:sz w:val="22"/>
                  <w:szCs w:val="22"/>
                </w:rPr>
              </w:pPr>
              <w:hyperlink w:anchor="_Toc7522360" w:history="1">
                <w:r w:rsidR="006C39F7" w:rsidRPr="00F22FF5">
                  <w:rPr>
                    <w:rStyle w:val="Hyperlink"/>
                  </w:rPr>
                  <w:t>Backup and restore</w:t>
                </w:r>
                <w:r w:rsidR="006C39F7">
                  <w:rPr>
                    <w:webHidden/>
                  </w:rPr>
                  <w:tab/>
                </w:r>
                <w:r w:rsidR="006C39F7">
                  <w:rPr>
                    <w:webHidden/>
                  </w:rPr>
                  <w:fldChar w:fldCharType="begin"/>
                </w:r>
                <w:r w:rsidR="006C39F7">
                  <w:rPr>
                    <w:webHidden/>
                  </w:rPr>
                  <w:instrText xml:space="preserve"> PAGEREF _Toc7522360 \h </w:instrText>
                </w:r>
                <w:r w:rsidR="006C39F7">
                  <w:rPr>
                    <w:webHidden/>
                  </w:rPr>
                </w:r>
                <w:r w:rsidR="006C39F7">
                  <w:rPr>
                    <w:webHidden/>
                  </w:rPr>
                  <w:fldChar w:fldCharType="separate"/>
                </w:r>
                <w:r w:rsidR="006C39F7">
                  <w:rPr>
                    <w:webHidden/>
                  </w:rPr>
                  <w:t>104</w:t>
                </w:r>
                <w:r w:rsidR="006C39F7">
                  <w:rPr>
                    <w:webHidden/>
                  </w:rPr>
                  <w:fldChar w:fldCharType="end"/>
                </w:r>
              </w:hyperlink>
            </w:p>
            <w:p w14:paraId="0D1D9122" w14:textId="77777777" w:rsidR="006C39F7" w:rsidRDefault="009E0081">
              <w:pPr>
                <w:pStyle w:val="TOC2"/>
                <w:rPr>
                  <w:rFonts w:asciiTheme="minorHAnsi" w:eastAsiaTheme="minorEastAsia" w:hAnsiTheme="minorHAnsi" w:cstheme="minorBidi"/>
                  <w:sz w:val="22"/>
                  <w:szCs w:val="22"/>
                </w:rPr>
              </w:pPr>
              <w:hyperlink w:anchor="_Toc7522361" w:history="1">
                <w:r w:rsidR="006C39F7" w:rsidRPr="00F22FF5">
                  <w:rPr>
                    <w:rStyle w:val="Hyperlink"/>
                  </w:rPr>
                  <w:t>Backup and restore UCP and DTR</w:t>
                </w:r>
                <w:r w:rsidR="006C39F7">
                  <w:rPr>
                    <w:webHidden/>
                  </w:rPr>
                  <w:tab/>
                </w:r>
                <w:r w:rsidR="006C39F7">
                  <w:rPr>
                    <w:webHidden/>
                  </w:rPr>
                  <w:fldChar w:fldCharType="begin"/>
                </w:r>
                <w:r w:rsidR="006C39F7">
                  <w:rPr>
                    <w:webHidden/>
                  </w:rPr>
                  <w:instrText xml:space="preserve"> PAGEREF _Toc7522361 \h </w:instrText>
                </w:r>
                <w:r w:rsidR="006C39F7">
                  <w:rPr>
                    <w:webHidden/>
                  </w:rPr>
                </w:r>
                <w:r w:rsidR="006C39F7">
                  <w:rPr>
                    <w:webHidden/>
                  </w:rPr>
                  <w:fldChar w:fldCharType="separate"/>
                </w:r>
                <w:r w:rsidR="006C39F7">
                  <w:rPr>
                    <w:webHidden/>
                  </w:rPr>
                  <w:t>104</w:t>
                </w:r>
                <w:r w:rsidR="006C39F7">
                  <w:rPr>
                    <w:webHidden/>
                  </w:rPr>
                  <w:fldChar w:fldCharType="end"/>
                </w:r>
              </w:hyperlink>
            </w:p>
            <w:p w14:paraId="42558A83" w14:textId="77777777" w:rsidR="006C39F7" w:rsidRDefault="009E0081">
              <w:pPr>
                <w:pStyle w:val="TOC2"/>
                <w:rPr>
                  <w:rFonts w:asciiTheme="minorHAnsi" w:eastAsiaTheme="minorEastAsia" w:hAnsiTheme="minorHAnsi" w:cstheme="minorBidi"/>
                  <w:sz w:val="22"/>
                  <w:szCs w:val="22"/>
                </w:rPr>
              </w:pPr>
              <w:hyperlink w:anchor="_Toc7522362" w:history="1">
                <w:r w:rsidR="006C39F7" w:rsidRPr="00F22FF5">
                  <w:rPr>
                    <w:rStyle w:val="Hyperlink"/>
                  </w:rPr>
                  <w:t>Backup and restore Docker persistent volumes</w:t>
                </w:r>
                <w:r w:rsidR="006C39F7">
                  <w:rPr>
                    <w:webHidden/>
                  </w:rPr>
                  <w:tab/>
                </w:r>
                <w:r w:rsidR="006C39F7">
                  <w:rPr>
                    <w:webHidden/>
                  </w:rPr>
                  <w:fldChar w:fldCharType="begin"/>
                </w:r>
                <w:r w:rsidR="006C39F7">
                  <w:rPr>
                    <w:webHidden/>
                  </w:rPr>
                  <w:instrText xml:space="preserve"> PAGEREF _Toc7522362 \h </w:instrText>
                </w:r>
                <w:r w:rsidR="006C39F7">
                  <w:rPr>
                    <w:webHidden/>
                  </w:rPr>
                </w:r>
                <w:r w:rsidR="006C39F7">
                  <w:rPr>
                    <w:webHidden/>
                  </w:rPr>
                  <w:fldChar w:fldCharType="separate"/>
                </w:r>
                <w:r w:rsidR="006C39F7">
                  <w:rPr>
                    <w:webHidden/>
                  </w:rPr>
                  <w:t>112</w:t>
                </w:r>
                <w:r w:rsidR="006C39F7">
                  <w:rPr>
                    <w:webHidden/>
                  </w:rPr>
                  <w:fldChar w:fldCharType="end"/>
                </w:r>
              </w:hyperlink>
            </w:p>
            <w:p w14:paraId="66AF902A" w14:textId="77777777" w:rsidR="006C39F7" w:rsidRDefault="009E0081">
              <w:pPr>
                <w:pStyle w:val="TOC2"/>
                <w:rPr>
                  <w:rFonts w:asciiTheme="minorHAnsi" w:eastAsiaTheme="minorEastAsia" w:hAnsiTheme="minorHAnsi" w:cstheme="minorBidi"/>
                  <w:sz w:val="22"/>
                  <w:szCs w:val="22"/>
                </w:rPr>
              </w:pPr>
              <w:hyperlink w:anchor="_Toc7522363" w:history="1">
                <w:r w:rsidR="006C39F7" w:rsidRPr="00F22FF5">
                  <w:rPr>
                    <w:rStyle w:val="Hyperlink"/>
                  </w:rPr>
                  <w:t>Integrate UCP and DTR backup with HPE RMC and HPE StoreOnce</w:t>
                </w:r>
                <w:r w:rsidR="006C39F7">
                  <w:rPr>
                    <w:webHidden/>
                  </w:rPr>
                  <w:tab/>
                </w:r>
                <w:r w:rsidR="006C39F7">
                  <w:rPr>
                    <w:webHidden/>
                  </w:rPr>
                  <w:fldChar w:fldCharType="begin"/>
                </w:r>
                <w:r w:rsidR="006C39F7">
                  <w:rPr>
                    <w:webHidden/>
                  </w:rPr>
                  <w:instrText xml:space="preserve"> PAGEREF _Toc7522363 \h </w:instrText>
                </w:r>
                <w:r w:rsidR="006C39F7">
                  <w:rPr>
                    <w:webHidden/>
                  </w:rPr>
                </w:r>
                <w:r w:rsidR="006C39F7">
                  <w:rPr>
                    <w:webHidden/>
                  </w:rPr>
                  <w:fldChar w:fldCharType="separate"/>
                </w:r>
                <w:r w:rsidR="006C39F7">
                  <w:rPr>
                    <w:webHidden/>
                  </w:rPr>
                  <w:t>115</w:t>
                </w:r>
                <w:r w:rsidR="006C39F7">
                  <w:rPr>
                    <w:webHidden/>
                  </w:rPr>
                  <w:fldChar w:fldCharType="end"/>
                </w:r>
              </w:hyperlink>
            </w:p>
            <w:p w14:paraId="783A8D85" w14:textId="77777777" w:rsidR="006C39F7" w:rsidRDefault="009E0081">
              <w:pPr>
                <w:pStyle w:val="TOC1"/>
                <w:rPr>
                  <w:rFonts w:asciiTheme="minorHAnsi" w:eastAsiaTheme="minorEastAsia" w:hAnsiTheme="minorHAnsi" w:cstheme="minorBidi"/>
                  <w:sz w:val="22"/>
                  <w:szCs w:val="22"/>
                </w:rPr>
              </w:pPr>
              <w:hyperlink w:anchor="_Toc7522364" w:history="1">
                <w:r w:rsidR="006C39F7" w:rsidRPr="00F22FF5">
                  <w:rPr>
                    <w:rStyle w:val="Hyperlink"/>
                  </w:rPr>
                  <w:t>Solution lifecycle management</w:t>
                </w:r>
                <w:r w:rsidR="006C39F7">
                  <w:rPr>
                    <w:webHidden/>
                  </w:rPr>
                  <w:tab/>
                </w:r>
                <w:r w:rsidR="006C39F7">
                  <w:rPr>
                    <w:webHidden/>
                  </w:rPr>
                  <w:fldChar w:fldCharType="begin"/>
                </w:r>
                <w:r w:rsidR="006C39F7">
                  <w:rPr>
                    <w:webHidden/>
                  </w:rPr>
                  <w:instrText xml:space="preserve"> PAGEREF _Toc7522364 \h </w:instrText>
                </w:r>
                <w:r w:rsidR="006C39F7">
                  <w:rPr>
                    <w:webHidden/>
                  </w:rPr>
                </w:r>
                <w:r w:rsidR="006C39F7">
                  <w:rPr>
                    <w:webHidden/>
                  </w:rPr>
                  <w:fldChar w:fldCharType="separate"/>
                </w:r>
                <w:r w:rsidR="006C39F7">
                  <w:rPr>
                    <w:webHidden/>
                  </w:rPr>
                  <w:t>116</w:t>
                </w:r>
                <w:r w:rsidR="006C39F7">
                  <w:rPr>
                    <w:webHidden/>
                  </w:rPr>
                  <w:fldChar w:fldCharType="end"/>
                </w:r>
              </w:hyperlink>
            </w:p>
            <w:p w14:paraId="79542797" w14:textId="77777777" w:rsidR="006C39F7" w:rsidRDefault="009E0081">
              <w:pPr>
                <w:pStyle w:val="TOC2"/>
                <w:rPr>
                  <w:rFonts w:asciiTheme="minorHAnsi" w:eastAsiaTheme="minorEastAsia" w:hAnsiTheme="minorHAnsi" w:cstheme="minorBidi"/>
                  <w:sz w:val="22"/>
                  <w:szCs w:val="22"/>
                </w:rPr>
              </w:pPr>
              <w:hyperlink w:anchor="_Toc7522365" w:history="1">
                <w:r w:rsidR="006C39F7" w:rsidRPr="00F22FF5">
                  <w:rPr>
                    <w:rStyle w:val="Hyperlink"/>
                  </w:rPr>
                  <w:t>HPE Synergy</w:t>
                </w:r>
                <w:r w:rsidR="006C39F7">
                  <w:rPr>
                    <w:webHidden/>
                  </w:rPr>
                  <w:tab/>
                </w:r>
                <w:r w:rsidR="006C39F7">
                  <w:rPr>
                    <w:webHidden/>
                  </w:rPr>
                  <w:fldChar w:fldCharType="begin"/>
                </w:r>
                <w:r w:rsidR="006C39F7">
                  <w:rPr>
                    <w:webHidden/>
                  </w:rPr>
                  <w:instrText xml:space="preserve"> PAGEREF _Toc7522365 \h </w:instrText>
                </w:r>
                <w:r w:rsidR="006C39F7">
                  <w:rPr>
                    <w:webHidden/>
                  </w:rPr>
                </w:r>
                <w:r w:rsidR="006C39F7">
                  <w:rPr>
                    <w:webHidden/>
                  </w:rPr>
                  <w:fldChar w:fldCharType="separate"/>
                </w:r>
                <w:r w:rsidR="006C39F7">
                  <w:rPr>
                    <w:webHidden/>
                  </w:rPr>
                  <w:t>116</w:t>
                </w:r>
                <w:r w:rsidR="006C39F7">
                  <w:rPr>
                    <w:webHidden/>
                  </w:rPr>
                  <w:fldChar w:fldCharType="end"/>
                </w:r>
              </w:hyperlink>
            </w:p>
            <w:p w14:paraId="2C7FCADC" w14:textId="77777777" w:rsidR="006C39F7" w:rsidRDefault="009E0081">
              <w:pPr>
                <w:pStyle w:val="TOC2"/>
                <w:rPr>
                  <w:rFonts w:asciiTheme="minorHAnsi" w:eastAsiaTheme="minorEastAsia" w:hAnsiTheme="minorHAnsi" w:cstheme="minorBidi"/>
                  <w:sz w:val="22"/>
                  <w:szCs w:val="22"/>
                </w:rPr>
              </w:pPr>
              <w:hyperlink w:anchor="_Toc7522366" w:history="1">
                <w:r w:rsidR="006C39F7" w:rsidRPr="00F22FF5">
                  <w:rPr>
                    <w:rStyle w:val="Hyperlink"/>
                  </w:rPr>
                  <w:t>vSphere Docker Volume Service Plug-in</w:t>
                </w:r>
                <w:r w:rsidR="006C39F7">
                  <w:rPr>
                    <w:webHidden/>
                  </w:rPr>
                  <w:tab/>
                </w:r>
                <w:r w:rsidR="006C39F7">
                  <w:rPr>
                    <w:webHidden/>
                  </w:rPr>
                  <w:fldChar w:fldCharType="begin"/>
                </w:r>
                <w:r w:rsidR="006C39F7">
                  <w:rPr>
                    <w:webHidden/>
                  </w:rPr>
                  <w:instrText xml:space="preserve"> PAGEREF _Toc7522366 \h </w:instrText>
                </w:r>
                <w:r w:rsidR="006C39F7">
                  <w:rPr>
                    <w:webHidden/>
                  </w:rPr>
                </w:r>
                <w:r w:rsidR="006C39F7">
                  <w:rPr>
                    <w:webHidden/>
                  </w:rPr>
                  <w:fldChar w:fldCharType="separate"/>
                </w:r>
                <w:r w:rsidR="006C39F7">
                  <w:rPr>
                    <w:webHidden/>
                  </w:rPr>
                  <w:t>116</w:t>
                </w:r>
                <w:r w:rsidR="006C39F7">
                  <w:rPr>
                    <w:webHidden/>
                  </w:rPr>
                  <w:fldChar w:fldCharType="end"/>
                </w:r>
              </w:hyperlink>
            </w:p>
            <w:p w14:paraId="3D962F44" w14:textId="77777777" w:rsidR="006C39F7" w:rsidRDefault="009E0081">
              <w:pPr>
                <w:pStyle w:val="TOC2"/>
                <w:rPr>
                  <w:rFonts w:asciiTheme="minorHAnsi" w:eastAsiaTheme="minorEastAsia" w:hAnsiTheme="minorHAnsi" w:cstheme="minorBidi"/>
                  <w:sz w:val="22"/>
                  <w:szCs w:val="22"/>
                </w:rPr>
              </w:pPr>
              <w:hyperlink w:anchor="_Toc7522367" w:history="1">
                <w:r w:rsidR="006C39F7" w:rsidRPr="00F22FF5">
                  <w:rPr>
                    <w:rStyle w:val="Hyperlink"/>
                  </w:rPr>
                  <w:t>Red Hat Enterprise Linux operating system</w:t>
                </w:r>
                <w:r w:rsidR="006C39F7">
                  <w:rPr>
                    <w:webHidden/>
                  </w:rPr>
                  <w:tab/>
                </w:r>
                <w:r w:rsidR="006C39F7">
                  <w:rPr>
                    <w:webHidden/>
                  </w:rPr>
                  <w:fldChar w:fldCharType="begin"/>
                </w:r>
                <w:r w:rsidR="006C39F7">
                  <w:rPr>
                    <w:webHidden/>
                  </w:rPr>
                  <w:instrText xml:space="preserve"> PAGEREF _Toc7522367 \h </w:instrText>
                </w:r>
                <w:r w:rsidR="006C39F7">
                  <w:rPr>
                    <w:webHidden/>
                  </w:rPr>
                </w:r>
                <w:r w:rsidR="006C39F7">
                  <w:rPr>
                    <w:webHidden/>
                  </w:rPr>
                  <w:fldChar w:fldCharType="separate"/>
                </w:r>
                <w:r w:rsidR="006C39F7">
                  <w:rPr>
                    <w:webHidden/>
                  </w:rPr>
                  <w:t>117</w:t>
                </w:r>
                <w:r w:rsidR="006C39F7">
                  <w:rPr>
                    <w:webHidden/>
                  </w:rPr>
                  <w:fldChar w:fldCharType="end"/>
                </w:r>
              </w:hyperlink>
            </w:p>
            <w:p w14:paraId="45A01945" w14:textId="77777777" w:rsidR="006C39F7" w:rsidRDefault="009E0081">
              <w:pPr>
                <w:pStyle w:val="TOC2"/>
                <w:rPr>
                  <w:rFonts w:asciiTheme="minorHAnsi" w:eastAsiaTheme="minorEastAsia" w:hAnsiTheme="minorHAnsi" w:cstheme="minorBidi"/>
                  <w:sz w:val="22"/>
                  <w:szCs w:val="22"/>
                </w:rPr>
              </w:pPr>
              <w:hyperlink w:anchor="_Toc7522368" w:history="1">
                <w:r w:rsidR="006C39F7" w:rsidRPr="00F22FF5">
                  <w:rPr>
                    <w:rStyle w:val="Hyperlink"/>
                  </w:rPr>
                  <w:t>Docker EE Environment</w:t>
                </w:r>
                <w:r w:rsidR="006C39F7">
                  <w:rPr>
                    <w:webHidden/>
                  </w:rPr>
                  <w:tab/>
                </w:r>
                <w:r w:rsidR="006C39F7">
                  <w:rPr>
                    <w:webHidden/>
                  </w:rPr>
                  <w:fldChar w:fldCharType="begin"/>
                </w:r>
                <w:r w:rsidR="006C39F7">
                  <w:rPr>
                    <w:webHidden/>
                  </w:rPr>
                  <w:instrText xml:space="preserve"> PAGEREF _Toc7522368 \h </w:instrText>
                </w:r>
                <w:r w:rsidR="006C39F7">
                  <w:rPr>
                    <w:webHidden/>
                  </w:rPr>
                </w:r>
                <w:r w:rsidR="006C39F7">
                  <w:rPr>
                    <w:webHidden/>
                  </w:rPr>
                  <w:fldChar w:fldCharType="separate"/>
                </w:r>
                <w:r w:rsidR="006C39F7">
                  <w:rPr>
                    <w:webHidden/>
                  </w:rPr>
                  <w:t>118</w:t>
                </w:r>
                <w:r w:rsidR="006C39F7">
                  <w:rPr>
                    <w:webHidden/>
                  </w:rPr>
                  <w:fldChar w:fldCharType="end"/>
                </w:r>
              </w:hyperlink>
            </w:p>
            <w:p w14:paraId="29F6568B" w14:textId="77777777" w:rsidR="006C39F7" w:rsidRDefault="009E0081">
              <w:pPr>
                <w:pStyle w:val="TOC2"/>
                <w:rPr>
                  <w:rFonts w:asciiTheme="minorHAnsi" w:eastAsiaTheme="minorEastAsia" w:hAnsiTheme="minorHAnsi" w:cstheme="minorBidi"/>
                  <w:sz w:val="22"/>
                  <w:szCs w:val="22"/>
                </w:rPr>
              </w:pPr>
              <w:hyperlink w:anchor="_Toc7522369" w:history="1">
                <w:r w:rsidR="006C39F7" w:rsidRPr="00F22FF5">
                  <w:rPr>
                    <w:rStyle w:val="Hyperlink"/>
                  </w:rPr>
                  <w:t>Monitoring Tools</w:t>
                </w:r>
                <w:r w:rsidR="006C39F7">
                  <w:rPr>
                    <w:webHidden/>
                  </w:rPr>
                  <w:tab/>
                </w:r>
                <w:r w:rsidR="006C39F7">
                  <w:rPr>
                    <w:webHidden/>
                  </w:rPr>
                  <w:fldChar w:fldCharType="begin"/>
                </w:r>
                <w:r w:rsidR="006C39F7">
                  <w:rPr>
                    <w:webHidden/>
                  </w:rPr>
                  <w:instrText xml:space="preserve"> PAGEREF _Toc7522369 \h </w:instrText>
                </w:r>
                <w:r w:rsidR="006C39F7">
                  <w:rPr>
                    <w:webHidden/>
                  </w:rPr>
                </w:r>
                <w:r w:rsidR="006C39F7">
                  <w:rPr>
                    <w:webHidden/>
                  </w:rPr>
                  <w:fldChar w:fldCharType="separate"/>
                </w:r>
                <w:r w:rsidR="006C39F7">
                  <w:rPr>
                    <w:webHidden/>
                  </w:rPr>
                  <w:t>118</w:t>
                </w:r>
                <w:r w:rsidR="006C39F7">
                  <w:rPr>
                    <w:webHidden/>
                  </w:rPr>
                  <w:fldChar w:fldCharType="end"/>
                </w:r>
              </w:hyperlink>
            </w:p>
            <w:p w14:paraId="6A62CA3E" w14:textId="77777777" w:rsidR="006C39F7" w:rsidRDefault="009E0081">
              <w:pPr>
                <w:pStyle w:val="TOC1"/>
                <w:rPr>
                  <w:rFonts w:asciiTheme="minorHAnsi" w:eastAsiaTheme="minorEastAsia" w:hAnsiTheme="minorHAnsi" w:cstheme="minorBidi"/>
                  <w:sz w:val="22"/>
                  <w:szCs w:val="22"/>
                </w:rPr>
              </w:pPr>
              <w:hyperlink w:anchor="_Toc7522370" w:history="1">
                <w:r w:rsidR="006C39F7" w:rsidRPr="00F22FF5">
                  <w:rPr>
                    <w:rStyle w:val="Hyperlink"/>
                  </w:rPr>
                  <w:t>Summary</w:t>
                </w:r>
                <w:r w:rsidR="006C39F7">
                  <w:rPr>
                    <w:webHidden/>
                  </w:rPr>
                  <w:tab/>
                </w:r>
                <w:r w:rsidR="006C39F7">
                  <w:rPr>
                    <w:webHidden/>
                  </w:rPr>
                  <w:fldChar w:fldCharType="begin"/>
                </w:r>
                <w:r w:rsidR="006C39F7">
                  <w:rPr>
                    <w:webHidden/>
                  </w:rPr>
                  <w:instrText xml:space="preserve"> PAGEREF _Toc7522370 \h </w:instrText>
                </w:r>
                <w:r w:rsidR="006C39F7">
                  <w:rPr>
                    <w:webHidden/>
                  </w:rPr>
                </w:r>
                <w:r w:rsidR="006C39F7">
                  <w:rPr>
                    <w:webHidden/>
                  </w:rPr>
                  <w:fldChar w:fldCharType="separate"/>
                </w:r>
                <w:r w:rsidR="006C39F7">
                  <w:rPr>
                    <w:webHidden/>
                  </w:rPr>
                  <w:t>118</w:t>
                </w:r>
                <w:r w:rsidR="006C39F7">
                  <w:rPr>
                    <w:webHidden/>
                  </w:rPr>
                  <w:fldChar w:fldCharType="end"/>
                </w:r>
              </w:hyperlink>
            </w:p>
            <w:p w14:paraId="6AF58BC1" w14:textId="77777777" w:rsidR="006C39F7" w:rsidRDefault="009E0081">
              <w:pPr>
                <w:pStyle w:val="TOC1"/>
                <w:rPr>
                  <w:rFonts w:asciiTheme="minorHAnsi" w:eastAsiaTheme="minorEastAsia" w:hAnsiTheme="minorHAnsi" w:cstheme="minorBidi"/>
                  <w:sz w:val="22"/>
                  <w:szCs w:val="22"/>
                </w:rPr>
              </w:pPr>
              <w:hyperlink w:anchor="_Toc7522371" w:history="1">
                <w:r w:rsidR="006C39F7" w:rsidRPr="00F22FF5">
                  <w:rPr>
                    <w:rStyle w:val="Hyperlink"/>
                  </w:rPr>
                  <w:t>Appendix A: Software Licenses</w:t>
                </w:r>
                <w:r w:rsidR="006C39F7">
                  <w:rPr>
                    <w:webHidden/>
                  </w:rPr>
                  <w:tab/>
                </w:r>
                <w:r w:rsidR="006C39F7">
                  <w:rPr>
                    <w:webHidden/>
                  </w:rPr>
                  <w:fldChar w:fldCharType="begin"/>
                </w:r>
                <w:r w:rsidR="006C39F7">
                  <w:rPr>
                    <w:webHidden/>
                  </w:rPr>
                  <w:instrText xml:space="preserve"> PAGEREF _Toc7522371 \h </w:instrText>
                </w:r>
                <w:r w:rsidR="006C39F7">
                  <w:rPr>
                    <w:webHidden/>
                  </w:rPr>
                </w:r>
                <w:r w:rsidR="006C39F7">
                  <w:rPr>
                    <w:webHidden/>
                  </w:rPr>
                  <w:fldChar w:fldCharType="separate"/>
                </w:r>
                <w:r w:rsidR="006C39F7">
                  <w:rPr>
                    <w:webHidden/>
                  </w:rPr>
                  <w:t>119</w:t>
                </w:r>
                <w:r w:rsidR="006C39F7">
                  <w:rPr>
                    <w:webHidden/>
                  </w:rPr>
                  <w:fldChar w:fldCharType="end"/>
                </w:r>
              </w:hyperlink>
            </w:p>
            <w:p w14:paraId="68FF6625" w14:textId="77777777" w:rsidR="006C39F7" w:rsidRDefault="009E0081">
              <w:pPr>
                <w:pStyle w:val="TOC1"/>
                <w:rPr>
                  <w:rFonts w:asciiTheme="minorHAnsi" w:eastAsiaTheme="minorEastAsia" w:hAnsiTheme="minorHAnsi" w:cstheme="minorBidi"/>
                  <w:sz w:val="22"/>
                  <w:szCs w:val="22"/>
                </w:rPr>
              </w:pPr>
              <w:hyperlink w:anchor="_Toc7522372" w:history="1">
                <w:r w:rsidR="006C39F7" w:rsidRPr="00F22FF5">
                  <w:rPr>
                    <w:rStyle w:val="Hyperlink"/>
                  </w:rPr>
                  <w:t>Appendix B: Using customer supplied certificates for UCP and DTR</w:t>
                </w:r>
                <w:r w:rsidR="006C39F7">
                  <w:rPr>
                    <w:webHidden/>
                  </w:rPr>
                  <w:tab/>
                </w:r>
                <w:r w:rsidR="006C39F7">
                  <w:rPr>
                    <w:webHidden/>
                  </w:rPr>
                  <w:fldChar w:fldCharType="begin"/>
                </w:r>
                <w:r w:rsidR="006C39F7">
                  <w:rPr>
                    <w:webHidden/>
                  </w:rPr>
                  <w:instrText xml:space="preserve"> PAGEREF _Toc7522372 \h </w:instrText>
                </w:r>
                <w:r w:rsidR="006C39F7">
                  <w:rPr>
                    <w:webHidden/>
                  </w:rPr>
                </w:r>
                <w:r w:rsidR="006C39F7">
                  <w:rPr>
                    <w:webHidden/>
                  </w:rPr>
                  <w:fldChar w:fldCharType="separate"/>
                </w:r>
                <w:r w:rsidR="006C39F7">
                  <w:rPr>
                    <w:webHidden/>
                  </w:rPr>
                  <w:t>119</w:t>
                </w:r>
                <w:r w:rsidR="006C39F7">
                  <w:rPr>
                    <w:webHidden/>
                  </w:rPr>
                  <w:fldChar w:fldCharType="end"/>
                </w:r>
              </w:hyperlink>
            </w:p>
            <w:p w14:paraId="28FE7D2C" w14:textId="77777777" w:rsidR="006C39F7" w:rsidRDefault="009E0081">
              <w:pPr>
                <w:pStyle w:val="TOC2"/>
                <w:rPr>
                  <w:rFonts w:asciiTheme="minorHAnsi" w:eastAsiaTheme="minorEastAsia" w:hAnsiTheme="minorHAnsi" w:cstheme="minorBidi"/>
                  <w:sz w:val="22"/>
                  <w:szCs w:val="22"/>
                </w:rPr>
              </w:pPr>
              <w:hyperlink w:anchor="_Toc7522373" w:history="1">
                <w:r w:rsidR="006C39F7" w:rsidRPr="00F22FF5">
                  <w:rPr>
                    <w:rStyle w:val="Hyperlink"/>
                  </w:rPr>
                  <w:t>Generating and testing certificates</w:t>
                </w:r>
                <w:r w:rsidR="006C39F7">
                  <w:rPr>
                    <w:webHidden/>
                  </w:rPr>
                  <w:tab/>
                </w:r>
                <w:r w:rsidR="006C39F7">
                  <w:rPr>
                    <w:webHidden/>
                  </w:rPr>
                  <w:fldChar w:fldCharType="begin"/>
                </w:r>
                <w:r w:rsidR="006C39F7">
                  <w:rPr>
                    <w:webHidden/>
                  </w:rPr>
                  <w:instrText xml:space="preserve"> PAGEREF _Toc7522373 \h </w:instrText>
                </w:r>
                <w:r w:rsidR="006C39F7">
                  <w:rPr>
                    <w:webHidden/>
                  </w:rPr>
                </w:r>
                <w:r w:rsidR="006C39F7">
                  <w:rPr>
                    <w:webHidden/>
                  </w:rPr>
                  <w:fldChar w:fldCharType="separate"/>
                </w:r>
                <w:r w:rsidR="006C39F7">
                  <w:rPr>
                    <w:webHidden/>
                  </w:rPr>
                  <w:t>119</w:t>
                </w:r>
                <w:r w:rsidR="006C39F7">
                  <w:rPr>
                    <w:webHidden/>
                  </w:rPr>
                  <w:fldChar w:fldCharType="end"/>
                </w:r>
              </w:hyperlink>
            </w:p>
            <w:p w14:paraId="4614D1C2" w14:textId="77777777" w:rsidR="006C39F7" w:rsidRDefault="009E0081">
              <w:pPr>
                <w:pStyle w:val="TOC2"/>
                <w:rPr>
                  <w:rFonts w:asciiTheme="minorHAnsi" w:eastAsiaTheme="minorEastAsia" w:hAnsiTheme="minorHAnsi" w:cstheme="minorBidi"/>
                  <w:sz w:val="22"/>
                  <w:szCs w:val="22"/>
                </w:rPr>
              </w:pPr>
              <w:hyperlink w:anchor="_Toc7522374" w:history="1">
                <w:r w:rsidR="006C39F7" w:rsidRPr="00F22FF5">
                  <w:rPr>
                    <w:rStyle w:val="Hyperlink"/>
                  </w:rPr>
                  <w:t>Verify your certificates</w:t>
                </w:r>
                <w:r w:rsidR="006C39F7">
                  <w:rPr>
                    <w:webHidden/>
                  </w:rPr>
                  <w:tab/>
                </w:r>
                <w:r w:rsidR="006C39F7">
                  <w:rPr>
                    <w:webHidden/>
                  </w:rPr>
                  <w:fldChar w:fldCharType="begin"/>
                </w:r>
                <w:r w:rsidR="006C39F7">
                  <w:rPr>
                    <w:webHidden/>
                  </w:rPr>
                  <w:instrText xml:space="preserve"> PAGEREF _Toc7522374 \h </w:instrText>
                </w:r>
                <w:r w:rsidR="006C39F7">
                  <w:rPr>
                    <w:webHidden/>
                  </w:rPr>
                </w:r>
                <w:r w:rsidR="006C39F7">
                  <w:rPr>
                    <w:webHidden/>
                  </w:rPr>
                  <w:fldChar w:fldCharType="separate"/>
                </w:r>
                <w:r w:rsidR="006C39F7">
                  <w:rPr>
                    <w:webHidden/>
                  </w:rPr>
                  <w:t>122</w:t>
                </w:r>
                <w:r w:rsidR="006C39F7">
                  <w:rPr>
                    <w:webHidden/>
                  </w:rPr>
                  <w:fldChar w:fldCharType="end"/>
                </w:r>
              </w:hyperlink>
            </w:p>
            <w:p w14:paraId="27BFD1F9" w14:textId="77777777" w:rsidR="006C39F7" w:rsidRDefault="009E0081">
              <w:pPr>
                <w:pStyle w:val="TOC1"/>
                <w:rPr>
                  <w:rFonts w:asciiTheme="minorHAnsi" w:eastAsiaTheme="minorEastAsia" w:hAnsiTheme="minorHAnsi" w:cstheme="minorBidi"/>
                  <w:sz w:val="22"/>
                  <w:szCs w:val="22"/>
                </w:rPr>
              </w:pPr>
              <w:hyperlink w:anchor="_Toc7522375" w:history="1">
                <w:r w:rsidR="006C39F7" w:rsidRPr="00F22FF5">
                  <w:rPr>
                    <w:rStyle w:val="Hyperlink"/>
                  </w:rPr>
                  <w:t>Appendix C: Enabling SSL between the universal forwarders and the Splunk indexers using your certificates</w:t>
                </w:r>
                <w:r w:rsidR="006C39F7">
                  <w:rPr>
                    <w:webHidden/>
                  </w:rPr>
                  <w:tab/>
                </w:r>
                <w:r w:rsidR="006C39F7">
                  <w:rPr>
                    <w:webHidden/>
                  </w:rPr>
                  <w:fldChar w:fldCharType="begin"/>
                </w:r>
                <w:r w:rsidR="006C39F7">
                  <w:rPr>
                    <w:webHidden/>
                  </w:rPr>
                  <w:instrText xml:space="preserve"> PAGEREF _Toc7522375 \h </w:instrText>
                </w:r>
                <w:r w:rsidR="006C39F7">
                  <w:rPr>
                    <w:webHidden/>
                  </w:rPr>
                </w:r>
                <w:r w:rsidR="006C39F7">
                  <w:rPr>
                    <w:webHidden/>
                  </w:rPr>
                  <w:fldChar w:fldCharType="separate"/>
                </w:r>
                <w:r w:rsidR="006C39F7">
                  <w:rPr>
                    <w:webHidden/>
                  </w:rPr>
                  <w:t>122</w:t>
                </w:r>
                <w:r w:rsidR="006C39F7">
                  <w:rPr>
                    <w:webHidden/>
                  </w:rPr>
                  <w:fldChar w:fldCharType="end"/>
                </w:r>
              </w:hyperlink>
            </w:p>
            <w:p w14:paraId="04E716C7" w14:textId="77777777" w:rsidR="006C39F7" w:rsidRDefault="009E0081">
              <w:pPr>
                <w:pStyle w:val="TOC2"/>
                <w:rPr>
                  <w:rFonts w:asciiTheme="minorHAnsi" w:eastAsiaTheme="minorEastAsia" w:hAnsiTheme="minorHAnsi" w:cstheme="minorBidi"/>
                  <w:sz w:val="22"/>
                  <w:szCs w:val="22"/>
                </w:rPr>
              </w:pPr>
              <w:hyperlink w:anchor="_Toc7522376" w:history="1">
                <w:r w:rsidR="006C39F7" w:rsidRPr="00F22FF5">
                  <w:rPr>
                    <w:rStyle w:val="Hyperlink"/>
                  </w:rPr>
                  <w:t>Limitations</w:t>
                </w:r>
                <w:r w:rsidR="006C39F7">
                  <w:rPr>
                    <w:webHidden/>
                  </w:rPr>
                  <w:tab/>
                </w:r>
                <w:r w:rsidR="006C39F7">
                  <w:rPr>
                    <w:webHidden/>
                  </w:rPr>
                  <w:fldChar w:fldCharType="begin"/>
                </w:r>
                <w:r w:rsidR="006C39F7">
                  <w:rPr>
                    <w:webHidden/>
                  </w:rPr>
                  <w:instrText xml:space="preserve"> PAGEREF _Toc7522376 \h </w:instrText>
                </w:r>
                <w:r w:rsidR="006C39F7">
                  <w:rPr>
                    <w:webHidden/>
                  </w:rPr>
                </w:r>
                <w:r w:rsidR="006C39F7">
                  <w:rPr>
                    <w:webHidden/>
                  </w:rPr>
                  <w:fldChar w:fldCharType="separate"/>
                </w:r>
                <w:r w:rsidR="006C39F7">
                  <w:rPr>
                    <w:webHidden/>
                  </w:rPr>
                  <w:t>122</w:t>
                </w:r>
                <w:r w:rsidR="006C39F7">
                  <w:rPr>
                    <w:webHidden/>
                  </w:rPr>
                  <w:fldChar w:fldCharType="end"/>
                </w:r>
              </w:hyperlink>
            </w:p>
            <w:p w14:paraId="30617130" w14:textId="77777777" w:rsidR="006C39F7" w:rsidRDefault="009E0081">
              <w:pPr>
                <w:pStyle w:val="TOC2"/>
                <w:rPr>
                  <w:rFonts w:asciiTheme="minorHAnsi" w:eastAsiaTheme="minorEastAsia" w:hAnsiTheme="minorHAnsi" w:cstheme="minorBidi"/>
                  <w:sz w:val="22"/>
                  <w:szCs w:val="22"/>
                </w:rPr>
              </w:pPr>
              <w:hyperlink w:anchor="_Toc7522377" w:history="1">
                <w:r w:rsidR="006C39F7" w:rsidRPr="00F22FF5">
                  <w:rPr>
                    <w:rStyle w:val="Hyperlink"/>
                  </w:rPr>
                  <w:t>Prerequisites</w:t>
                </w:r>
                <w:r w:rsidR="006C39F7">
                  <w:rPr>
                    <w:webHidden/>
                  </w:rPr>
                  <w:tab/>
                </w:r>
                <w:r w:rsidR="006C39F7">
                  <w:rPr>
                    <w:webHidden/>
                  </w:rPr>
                  <w:fldChar w:fldCharType="begin"/>
                </w:r>
                <w:r w:rsidR="006C39F7">
                  <w:rPr>
                    <w:webHidden/>
                  </w:rPr>
                  <w:instrText xml:space="preserve"> PAGEREF _Toc7522377 \h </w:instrText>
                </w:r>
                <w:r w:rsidR="006C39F7">
                  <w:rPr>
                    <w:webHidden/>
                  </w:rPr>
                </w:r>
                <w:r w:rsidR="006C39F7">
                  <w:rPr>
                    <w:webHidden/>
                  </w:rPr>
                  <w:fldChar w:fldCharType="separate"/>
                </w:r>
                <w:r w:rsidR="006C39F7">
                  <w:rPr>
                    <w:webHidden/>
                  </w:rPr>
                  <w:t>123</w:t>
                </w:r>
                <w:r w:rsidR="006C39F7">
                  <w:rPr>
                    <w:webHidden/>
                  </w:rPr>
                  <w:fldChar w:fldCharType="end"/>
                </w:r>
              </w:hyperlink>
            </w:p>
            <w:p w14:paraId="25400E50" w14:textId="77777777" w:rsidR="006C39F7" w:rsidRDefault="009E0081">
              <w:pPr>
                <w:pStyle w:val="TOC2"/>
                <w:rPr>
                  <w:rFonts w:asciiTheme="minorHAnsi" w:eastAsiaTheme="minorEastAsia" w:hAnsiTheme="minorHAnsi" w:cstheme="minorBidi"/>
                  <w:sz w:val="22"/>
                  <w:szCs w:val="22"/>
                </w:rPr>
              </w:pPr>
              <w:hyperlink w:anchor="_Toc7522378" w:history="1">
                <w:r w:rsidR="006C39F7" w:rsidRPr="00F22FF5">
                  <w:rPr>
                    <w:rStyle w:val="Hyperlink"/>
                  </w:rPr>
                  <w:t>Before you deploy</w:t>
                </w:r>
                <w:r w:rsidR="006C39F7">
                  <w:rPr>
                    <w:webHidden/>
                  </w:rPr>
                  <w:tab/>
                </w:r>
                <w:r w:rsidR="006C39F7">
                  <w:rPr>
                    <w:webHidden/>
                  </w:rPr>
                  <w:fldChar w:fldCharType="begin"/>
                </w:r>
                <w:r w:rsidR="006C39F7">
                  <w:rPr>
                    <w:webHidden/>
                  </w:rPr>
                  <w:instrText xml:space="preserve"> PAGEREF _Toc7522378 \h </w:instrText>
                </w:r>
                <w:r w:rsidR="006C39F7">
                  <w:rPr>
                    <w:webHidden/>
                  </w:rPr>
                </w:r>
                <w:r w:rsidR="006C39F7">
                  <w:rPr>
                    <w:webHidden/>
                  </w:rPr>
                  <w:fldChar w:fldCharType="separate"/>
                </w:r>
                <w:r w:rsidR="006C39F7">
                  <w:rPr>
                    <w:webHidden/>
                  </w:rPr>
                  <w:t>123</w:t>
                </w:r>
                <w:r w:rsidR="006C39F7">
                  <w:rPr>
                    <w:webHidden/>
                  </w:rPr>
                  <w:fldChar w:fldCharType="end"/>
                </w:r>
              </w:hyperlink>
            </w:p>
            <w:p w14:paraId="2571DEAB" w14:textId="77777777" w:rsidR="006C39F7" w:rsidRDefault="009E0081">
              <w:pPr>
                <w:pStyle w:val="TOC2"/>
                <w:rPr>
                  <w:rFonts w:asciiTheme="minorHAnsi" w:eastAsiaTheme="minorEastAsia" w:hAnsiTheme="minorHAnsi" w:cstheme="minorBidi"/>
                  <w:sz w:val="22"/>
                  <w:szCs w:val="22"/>
                </w:rPr>
              </w:pPr>
              <w:hyperlink w:anchor="_Toc7522379" w:history="1">
                <w:r w:rsidR="006C39F7" w:rsidRPr="00F22FF5">
                  <w:rPr>
                    <w:rStyle w:val="Hyperlink"/>
                  </w:rPr>
                  <w:t>Hybrid environment Linux / Windows</w:t>
                </w:r>
                <w:r w:rsidR="006C39F7">
                  <w:rPr>
                    <w:webHidden/>
                  </w:rPr>
                  <w:tab/>
                </w:r>
                <w:r w:rsidR="006C39F7">
                  <w:rPr>
                    <w:webHidden/>
                  </w:rPr>
                  <w:fldChar w:fldCharType="begin"/>
                </w:r>
                <w:r w:rsidR="006C39F7">
                  <w:rPr>
                    <w:webHidden/>
                  </w:rPr>
                  <w:instrText xml:space="preserve"> PAGEREF _Toc7522379 \h </w:instrText>
                </w:r>
                <w:r w:rsidR="006C39F7">
                  <w:rPr>
                    <w:webHidden/>
                  </w:rPr>
                </w:r>
                <w:r w:rsidR="006C39F7">
                  <w:rPr>
                    <w:webHidden/>
                  </w:rPr>
                  <w:fldChar w:fldCharType="separate"/>
                </w:r>
                <w:r w:rsidR="006C39F7">
                  <w:rPr>
                    <w:webHidden/>
                  </w:rPr>
                  <w:t>124</w:t>
                </w:r>
                <w:r w:rsidR="006C39F7">
                  <w:rPr>
                    <w:webHidden/>
                  </w:rPr>
                  <w:fldChar w:fldCharType="end"/>
                </w:r>
              </w:hyperlink>
            </w:p>
            <w:p w14:paraId="1C78042A" w14:textId="77777777" w:rsidR="006C39F7" w:rsidRDefault="009E0081">
              <w:pPr>
                <w:pStyle w:val="TOC1"/>
                <w:rPr>
                  <w:rFonts w:asciiTheme="minorHAnsi" w:eastAsiaTheme="minorEastAsia" w:hAnsiTheme="minorHAnsi" w:cstheme="minorBidi"/>
                  <w:sz w:val="22"/>
                  <w:szCs w:val="22"/>
                </w:rPr>
              </w:pPr>
              <w:hyperlink w:anchor="_Toc7522380" w:history="1">
                <w:r w:rsidR="006C39F7" w:rsidRPr="00F22FF5">
                  <w:rPr>
                    <w:rStyle w:val="Hyperlink"/>
                  </w:rPr>
                  <w:t>Appendix D: How to check that certs were deployed correctly</w:t>
                </w:r>
                <w:r w:rsidR="006C39F7">
                  <w:rPr>
                    <w:webHidden/>
                  </w:rPr>
                  <w:tab/>
                </w:r>
                <w:r w:rsidR="006C39F7">
                  <w:rPr>
                    <w:webHidden/>
                  </w:rPr>
                  <w:fldChar w:fldCharType="begin"/>
                </w:r>
                <w:r w:rsidR="006C39F7">
                  <w:rPr>
                    <w:webHidden/>
                  </w:rPr>
                  <w:instrText xml:space="preserve"> PAGEREF _Toc7522380 \h </w:instrText>
                </w:r>
                <w:r w:rsidR="006C39F7">
                  <w:rPr>
                    <w:webHidden/>
                  </w:rPr>
                </w:r>
                <w:r w:rsidR="006C39F7">
                  <w:rPr>
                    <w:webHidden/>
                  </w:rPr>
                  <w:fldChar w:fldCharType="separate"/>
                </w:r>
                <w:r w:rsidR="006C39F7">
                  <w:rPr>
                    <w:webHidden/>
                  </w:rPr>
                  <w:t>125</w:t>
                </w:r>
                <w:r w:rsidR="006C39F7">
                  <w:rPr>
                    <w:webHidden/>
                  </w:rPr>
                  <w:fldChar w:fldCharType="end"/>
                </w:r>
              </w:hyperlink>
            </w:p>
            <w:p w14:paraId="43448205" w14:textId="77777777" w:rsidR="006C39F7" w:rsidRDefault="009E0081">
              <w:pPr>
                <w:pStyle w:val="TOC1"/>
                <w:rPr>
                  <w:rFonts w:asciiTheme="minorHAnsi" w:eastAsiaTheme="minorEastAsia" w:hAnsiTheme="minorHAnsi" w:cstheme="minorBidi"/>
                  <w:sz w:val="22"/>
                  <w:szCs w:val="22"/>
                </w:rPr>
              </w:pPr>
              <w:hyperlink w:anchor="_Toc7522381" w:history="1">
                <w:r w:rsidR="006C39F7" w:rsidRPr="00F22FF5">
                  <w:rPr>
                    <w:rStyle w:val="Hyperlink"/>
                  </w:rPr>
                  <w:t>Resources and additional links</w:t>
                </w:r>
                <w:r w:rsidR="006C39F7">
                  <w:rPr>
                    <w:webHidden/>
                  </w:rPr>
                  <w:tab/>
                </w:r>
                <w:r w:rsidR="006C39F7">
                  <w:rPr>
                    <w:webHidden/>
                  </w:rPr>
                  <w:fldChar w:fldCharType="begin"/>
                </w:r>
                <w:r w:rsidR="006C39F7">
                  <w:rPr>
                    <w:webHidden/>
                  </w:rPr>
                  <w:instrText xml:space="preserve"> PAGEREF _Toc7522381 \h </w:instrText>
                </w:r>
                <w:r w:rsidR="006C39F7">
                  <w:rPr>
                    <w:webHidden/>
                  </w:rPr>
                </w:r>
                <w:r w:rsidR="006C39F7">
                  <w:rPr>
                    <w:webHidden/>
                  </w:rPr>
                  <w:fldChar w:fldCharType="separate"/>
                </w:r>
                <w:r w:rsidR="006C39F7">
                  <w:rPr>
                    <w:webHidden/>
                  </w:rPr>
                  <w:t>127</w:t>
                </w:r>
                <w:r w:rsidR="006C39F7">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2" w:name="_Toc531698776"/>
      <w:bookmarkStart w:id="3" w:name="_Toc7522272"/>
      <w:bookmarkStart w:id="4" w:name="_Toc323643104"/>
      <w:bookmarkEnd w:id="0"/>
      <w:r>
        <w:lastRenderedPageBreak/>
        <w:t>Executive Summary</w:t>
      </w:r>
      <w:bookmarkEnd w:id="2"/>
      <w:bookmarkEnd w:id="3"/>
    </w:p>
    <w:p w14:paraId="4AD43EF5" w14:textId="77777777" w:rsidR="00B51222" w:rsidRDefault="00B51222" w:rsidP="00B51222">
      <w:pPr>
        <w:pStyle w:val="BodyTextMetricHPELight10pt"/>
      </w:pPr>
      <w:bookmarkStart w:id="5" w:name="_Refd17e53839"/>
      <w:bookmarkStart w:id="6" w:name="_Tocd17e53839"/>
      <w:bookmarkEnd w:id="5"/>
      <w:bookmarkEnd w:id="6"/>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7" w:name="_Refd17e53853"/>
      <w:bookmarkStart w:id="8" w:name="_Tocd17e53853"/>
      <w:bookmarkStart w:id="9" w:name="_Toc531698777"/>
      <w:bookmarkStart w:id="10" w:name="_Toc7522273"/>
      <w:r>
        <w:t>Solution overview</w:t>
      </w:r>
      <w:bookmarkEnd w:id="7"/>
      <w:bookmarkEnd w:id="8"/>
      <w:bookmarkEnd w:id="9"/>
      <w:bookmarkEnd w:id="10"/>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4">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1"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6C39F7">
        <w:rPr>
          <w:rStyle w:val="MISCFigureCaptionHeaderBold8pt"/>
          <w:noProof/>
        </w:rPr>
        <w:t>1</w:t>
      </w:r>
      <w:r w:rsidRPr="0058095B">
        <w:rPr>
          <w:rStyle w:val="MISCFigureCaptionHeaderBold8pt"/>
        </w:rPr>
        <w:fldChar w:fldCharType="end"/>
      </w:r>
      <w:bookmarkEnd w:id="11"/>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6C39F7" w:rsidRPr="006C39F7">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2" w:name="_Toc531698778"/>
      <w:bookmarkStart w:id="13" w:name="_Toc7522274"/>
      <w:r>
        <w:t>New in this release</w:t>
      </w:r>
      <w:bookmarkEnd w:id="12"/>
      <w:bookmarkEnd w:id="13"/>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r w:rsidRPr="00D13B64">
        <w:rPr>
          <w:rStyle w:val="BoldEmpha"/>
        </w:rPr>
        <w:t>kubectl:</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5"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4" w:name="_Refd17e53866"/>
      <w:bookmarkStart w:id="15" w:name="_Tocd17e53866"/>
      <w:bookmarkStart w:id="16" w:name="_Toc531698779"/>
      <w:bookmarkStart w:id="17" w:name="_Toc7522275"/>
      <w:r>
        <w:t>Solution configuration</w:t>
      </w:r>
      <w:bookmarkEnd w:id="14"/>
      <w:bookmarkEnd w:id="15"/>
      <w:bookmarkEnd w:id="16"/>
      <w:bookmarkEnd w:id="17"/>
    </w:p>
    <w:p w14:paraId="693C1C42" w14:textId="7D404D0C" w:rsidR="000615E7" w:rsidRDefault="000615E7" w:rsidP="0058095B">
      <w:pPr>
        <w:pStyle w:val="BodyTextMetricHPELight10pt"/>
      </w:pPr>
      <w:r w:rsidRPr="00722036">
        <w:t xml:space="preserve">The Ansible playbooks are available to download at </w:t>
      </w:r>
      <w:hyperlink r:id="rId16" w:history="1">
        <w:r w:rsidR="00B51222">
          <w:rPr>
            <w:rStyle w:val="Hyperlink"/>
          </w:rPr>
          <w:t>https://github.com/HewlettPackard/Docker-Synergy</w:t>
        </w:r>
      </w:hyperlink>
      <w:r w:rsidR="00C51E36">
        <w:t xml:space="preserve">. </w:t>
      </w:r>
      <w:r w:rsidR="00B51222" w:rsidRPr="00B51222">
        <w:t>By default, the playbooks are</w:t>
      </w:r>
      <w:r w:rsidR="00B51222">
        <w:t xml:space="preserve"> configured as shown in </w:t>
      </w:r>
      <w:r w:rsidR="00B51222" w:rsidRPr="00B51222">
        <w:fldChar w:fldCharType="begin"/>
      </w:r>
      <w:r w:rsidR="00B51222" w:rsidRPr="00B51222">
        <w:instrText xml:space="preserve"> REF _Ref5704688 \h </w:instrText>
      </w:r>
      <w:r w:rsidR="00B51222">
        <w:instrText xml:space="preserve"> \* MERGEFORMAT </w:instrText>
      </w:r>
      <w:r w:rsidR="00B51222" w:rsidRPr="00B51222">
        <w:fldChar w:fldCharType="separate"/>
      </w:r>
      <w:r w:rsidR="006C39F7" w:rsidRPr="006C39F7">
        <w:t>Figure 2</w:t>
      </w:r>
      <w:r w:rsidR="00B51222" w:rsidRPr="00B51222">
        <w:fldChar w:fldCharType="end"/>
      </w:r>
      <w:r w:rsidR="00B51222" w:rsidRPr="00B51222">
        <w:t xml:space="preserve"> to set up a 3 node environment. This is the minimal starter configuration recommended b</w:t>
      </w:r>
      <w:r w:rsidR="00B51222">
        <w:t>y HPE and Docker for production</w:t>
      </w:r>
      <w:r>
        <w:t>.</w:t>
      </w:r>
    </w:p>
    <w:p w14:paraId="1263E0FF" w14:textId="68FDB4AC" w:rsidR="00B51222" w:rsidRPr="00B51222" w:rsidRDefault="00B51222" w:rsidP="00C51E36">
      <w:pPr>
        <w:pStyle w:val="FigureAfterspace"/>
        <w:rPr>
          <w:rStyle w:val="MISCFigureCaptionHeaderBold8pt"/>
        </w:rPr>
      </w:pPr>
      <w:r w:rsidRPr="00C51E36">
        <w:rPr>
          <w:rStyle w:val="MISCFigureCaptionHeaderBold8pt"/>
          <w:rFonts w:ascii="MetricHPE Light" w:hAnsi="MetricHPE Light" w:cs="Times New Roman"/>
          <w:bCs w:val="0"/>
          <w:noProof/>
          <w:sz w:val="20"/>
        </w:rPr>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8"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6C39F7">
        <w:rPr>
          <w:rStyle w:val="MISCFigureCaptionHeaderBold8pt"/>
          <w:noProof/>
        </w:rPr>
        <w:t>2</w:t>
      </w:r>
      <w:r w:rsidRPr="00B51222">
        <w:rPr>
          <w:rStyle w:val="MISCFigureCaptionHeaderBold8pt"/>
        </w:rPr>
        <w:fldChar w:fldCharType="end"/>
      </w:r>
      <w:bookmarkEnd w:id="18"/>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lastRenderedPageBreak/>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6C39F7" w:rsidRPr="006C39F7">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19"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6C39F7">
        <w:rPr>
          <w:rStyle w:val="MISCFigureCaptionHeaderBold8pt"/>
          <w:noProof/>
        </w:rPr>
        <w:t>3</w:t>
      </w:r>
      <w:r w:rsidRPr="00B51222">
        <w:rPr>
          <w:rStyle w:val="MISCFigureCaptionHeaderBold8pt"/>
        </w:rPr>
        <w:fldChar w:fldCharType="end"/>
      </w:r>
      <w:bookmarkEnd w:id="19"/>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lastRenderedPageBreak/>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0" w:name="_Refd17e53934"/>
      <w:bookmarkStart w:id="21" w:name="_Tocd17e53934"/>
      <w:bookmarkStart w:id="22" w:name="_Toc531698780"/>
      <w:bookmarkStart w:id="23" w:name="_Toc7522276"/>
      <w:r>
        <w:t>High availability</w:t>
      </w:r>
      <w:bookmarkEnd w:id="20"/>
      <w:bookmarkEnd w:id="21"/>
      <w:bookmarkEnd w:id="22"/>
      <w:bookmarkEnd w:id="23"/>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4" w:name="_Refd17e53943"/>
      <w:bookmarkStart w:id="25" w:name="_Tocd17e53943"/>
      <w:r>
        <w:t>Load Balancers</w:t>
      </w:r>
      <w:bookmarkEnd w:id="24"/>
      <w:bookmarkEnd w:id="25"/>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6C39F7" w:rsidRPr="006C39F7">
        <w:t>Figure 4</w:t>
      </w:r>
      <w:r w:rsidRPr="00C7552E">
        <w:fldChar w:fldCharType="end"/>
      </w:r>
      <w:r>
        <w:t xml:space="preserve">. </w:t>
      </w:r>
      <w:r w:rsidRPr="00FE16F7">
        <w:t xml:space="preserve">The playbooks 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18">
        <w:r>
          <w:rPr>
            <w:rStyle w:val="Hyperlink"/>
          </w:rPr>
          <w:t>http://www.haproxy.com/solutions/high-availability/</w:t>
        </w:r>
      </w:hyperlink>
      <w:r>
        <w:t>.</w:t>
      </w:r>
    </w:p>
    <w:p w14:paraId="4DC5ECCD" w14:textId="77777777" w:rsidR="000615E7" w:rsidRDefault="000615E7" w:rsidP="000615E7">
      <w:pPr>
        <w:pStyle w:val="FigureAfterspace"/>
      </w:pPr>
      <w:r>
        <w:rPr>
          <w:noProof/>
        </w:rPr>
        <w:lastRenderedPageBreak/>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6" w:name="_Refd17e53955"/>
      <w:bookmarkStart w:id="27" w:name="_Tocd17e53955"/>
      <w:r w:rsidRPr="00A05F6C">
        <w:rPr>
          <w:rStyle w:val="MISCFigureCaptionHeaderBold8pt"/>
        </w:rPr>
        <w:t>Figure</w:t>
      </w:r>
      <w:bookmarkStart w:id="28"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6C39F7">
        <w:rPr>
          <w:rStyle w:val="MISCFigureCaptionHeaderBold8pt"/>
          <w:noProof/>
        </w:rPr>
        <w:t>4</w:t>
      </w:r>
      <w:r w:rsidRPr="00A05F6C">
        <w:rPr>
          <w:rStyle w:val="MISCFigureCaptionHeaderBold8pt"/>
        </w:rPr>
        <w:fldChar w:fldCharType="end"/>
      </w:r>
      <w:bookmarkEnd w:id="26"/>
      <w:bookmarkEnd w:id="27"/>
      <w:bookmarkEnd w:id="28"/>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29" w:name="_Refd17e53968"/>
      <w:bookmarkStart w:id="30" w:name="_Tocd17e53968"/>
      <w:bookmarkStart w:id="31" w:name="_Toc531698781"/>
      <w:bookmarkStart w:id="32" w:name="_Toc7522277"/>
      <w:r>
        <w:t>Sizing considerations</w:t>
      </w:r>
      <w:bookmarkEnd w:id="29"/>
      <w:bookmarkEnd w:id="30"/>
      <w:bookmarkEnd w:id="31"/>
      <w:bookmarkEnd w:id="32"/>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0"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36303BC7" w14:textId="0EBCA8C3" w:rsidR="000615E7" w:rsidRPr="002457E9" w:rsidRDefault="000615E7" w:rsidP="0058095B">
      <w:pPr>
        <w:pStyle w:val="BodyTextMetricHPELight10pt"/>
      </w:pPr>
      <w:r>
        <w:t>For this solution, the following tables describe sizing configurations, assuming 3 Linux workers and 3 Windows workers. The vCPU allocations are described in</w:t>
      </w:r>
      <w:r w:rsidR="002457E9">
        <w:t xml:space="preserve"> </w:t>
      </w:r>
      <w:r w:rsidR="002457E9" w:rsidRPr="002457E9">
        <w:fldChar w:fldCharType="begin"/>
      </w:r>
      <w:r w:rsidR="002457E9" w:rsidRPr="002457E9">
        <w:instrText xml:space="preserve"> REF _Ref7076714 \h </w:instrText>
      </w:r>
      <w:r w:rsidR="002457E9">
        <w:instrText xml:space="preserve"> \* MERGEFORMAT </w:instrText>
      </w:r>
      <w:r w:rsidR="002457E9" w:rsidRPr="002457E9">
        <w:fldChar w:fldCharType="separate"/>
      </w:r>
      <w:r w:rsidR="006C39F7" w:rsidRPr="006C39F7">
        <w:t>Table 1</w:t>
      </w:r>
      <w:r w:rsidR="002457E9" w:rsidRPr="002457E9">
        <w:fldChar w:fldCharType="end"/>
      </w:r>
      <w:r w:rsidRPr="002457E9">
        <w:t>.</w:t>
      </w:r>
    </w:p>
    <w:p w14:paraId="6451005E" w14:textId="77777777" w:rsidR="00C51E36" w:rsidRDefault="00C51E36">
      <w:pPr>
        <w:rPr>
          <w:rStyle w:val="MISCTableCaptionHeaderBold8pt"/>
          <w:szCs w:val="20"/>
        </w:rPr>
      </w:pPr>
      <w:bookmarkStart w:id="33" w:name="_Refd17e54008"/>
      <w:bookmarkStart w:id="34" w:name="_Tocd17e54008"/>
      <w:r>
        <w:rPr>
          <w:rStyle w:val="MISCTableCaptionHeaderBold8pt"/>
        </w:rPr>
        <w:br w:type="page"/>
      </w:r>
    </w:p>
    <w:p w14:paraId="737200D4" w14:textId="26D8C02B" w:rsidR="000615E7" w:rsidRDefault="000615E7" w:rsidP="000615E7">
      <w:pPr>
        <w:pStyle w:val="MISCTableCaptionHeader8pt"/>
      </w:pPr>
      <w:bookmarkStart w:id="35" w:name="_Ref7076714"/>
      <w:r w:rsidRPr="00964755">
        <w:rPr>
          <w:rStyle w:val="MISCTableCaptionHeaderBold8pt"/>
        </w:rPr>
        <w:lastRenderedPageBreak/>
        <w:t>Table</w:t>
      </w:r>
      <w:bookmarkStart w:id="36"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6C39F7">
        <w:rPr>
          <w:rStyle w:val="MISCTableCaptionHeaderBold8pt"/>
          <w:noProof/>
        </w:rPr>
        <w:t>1</w:t>
      </w:r>
      <w:r w:rsidRPr="00964755">
        <w:rPr>
          <w:rStyle w:val="MISCTableCaptionHeaderBold8pt"/>
        </w:rPr>
        <w:fldChar w:fldCharType="end"/>
      </w:r>
      <w:bookmarkEnd w:id="33"/>
      <w:bookmarkEnd w:id="34"/>
      <w:bookmarkEnd w:id="35"/>
      <w:bookmarkEnd w:id="36"/>
      <w:r w:rsidRPr="00964755">
        <w:rPr>
          <w:rStyle w:val="MISCTableCaptionHeaderBold8pt"/>
        </w:rPr>
        <w:t>.</w:t>
      </w:r>
      <w:r>
        <w:t xml:space="preserve"> vCPU</w:t>
      </w:r>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128812AF" w:rsidR="00D21B2F" w:rsidRDefault="00D21B2F">
      <w:pPr>
        <w:rPr>
          <w:sz w:val="20"/>
          <w:szCs w:val="18"/>
        </w:rPr>
      </w:pPr>
      <w:bookmarkStart w:id="37" w:name="_Refd17e54330"/>
      <w:bookmarkStart w:id="38" w:name="_Tocd17e54330"/>
    </w:p>
    <w:p w14:paraId="68C80A83" w14:textId="29DFF5BD" w:rsidR="00C10A88" w:rsidRDefault="00C10A88" w:rsidP="00C10A88">
      <w:pPr>
        <w:pStyle w:val="Heading3"/>
      </w:pPr>
      <w:r w:rsidRPr="00C10A88">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6C39F7" w:rsidRPr="006C39F7">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9" w:name="_Ref531254602"/>
      <w:r w:rsidRPr="00964755">
        <w:rPr>
          <w:rStyle w:val="MISCTableCaptionHeaderBold8pt"/>
        </w:rPr>
        <w:t>Table</w:t>
      </w:r>
      <w:bookmarkStart w:id="40"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6C39F7">
        <w:rPr>
          <w:rStyle w:val="MISCTableCaptionHeaderBold8pt"/>
          <w:noProof/>
        </w:rPr>
        <w:t>2</w:t>
      </w:r>
      <w:r w:rsidRPr="00964755">
        <w:rPr>
          <w:rStyle w:val="MISCTableCaptionHeaderBold8pt"/>
        </w:rPr>
        <w:fldChar w:fldCharType="end"/>
      </w:r>
      <w:bookmarkEnd w:id="37"/>
      <w:bookmarkEnd w:id="38"/>
      <w:bookmarkEnd w:id="39"/>
      <w:bookmarkEnd w:id="40"/>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lastRenderedPageBreak/>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1" w:name="_Refd17e54691"/>
      <w:bookmarkStart w:id="42" w:name="_Tocd17e54691"/>
      <w:bookmarkStart w:id="43"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6C39F7" w:rsidRPr="006C39F7">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4"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6C39F7">
        <w:rPr>
          <w:rStyle w:val="MISCTableCaptionHeaderBold8pt"/>
          <w:noProof/>
        </w:rPr>
        <w:t>3</w:t>
      </w:r>
      <w:r w:rsidRPr="00CD1208">
        <w:rPr>
          <w:rStyle w:val="MISCTableCaptionHeaderBold8pt"/>
        </w:rPr>
        <w:fldChar w:fldCharType="end"/>
      </w:r>
      <w:bookmarkEnd w:id="44"/>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5" w:name="_Toc7522278"/>
      <w:r>
        <w:t>Disaster Recovery</w:t>
      </w:r>
      <w:bookmarkEnd w:id="41"/>
      <w:bookmarkEnd w:id="42"/>
      <w:bookmarkEnd w:id="43"/>
      <w:bookmarkEnd w:id="45"/>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lastRenderedPageBreak/>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6" w:name="_Refd17e54711"/>
      <w:bookmarkStart w:id="47" w:name="_Tocd17e54711"/>
      <w:bookmarkStart w:id="48" w:name="_Toc531698783"/>
      <w:bookmarkStart w:id="49" w:name="_Toc7522279"/>
      <w:r>
        <w:t>Security</w:t>
      </w:r>
      <w:bookmarkEnd w:id="46"/>
      <w:bookmarkEnd w:id="47"/>
      <w:bookmarkEnd w:id="48"/>
      <w:bookmarkEnd w:id="49"/>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1">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2">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63249F58" w14:textId="77777777" w:rsidR="000615E7" w:rsidRDefault="000615E7" w:rsidP="000615E7">
      <w:pPr>
        <w:pStyle w:val="Heading1"/>
      </w:pPr>
      <w:bookmarkStart w:id="50" w:name="_Refd17e54729"/>
      <w:bookmarkStart w:id="51" w:name="_Tocd17e54729"/>
      <w:bookmarkStart w:id="52" w:name="_Toc531698784"/>
      <w:bookmarkStart w:id="53" w:name="_Toc7522280"/>
      <w:r>
        <w:t>Solution components</w:t>
      </w:r>
      <w:bookmarkEnd w:id="50"/>
      <w:bookmarkEnd w:id="51"/>
      <w:bookmarkEnd w:id="52"/>
      <w:bookmarkEnd w:id="53"/>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4" w:name="_Refd17e54740"/>
      <w:bookmarkStart w:id="55" w:name="_Tocd17e54740"/>
      <w:bookmarkStart w:id="56" w:name="_Toc531698785"/>
      <w:bookmarkStart w:id="57" w:name="_Toc7522281"/>
      <w:r>
        <w:t>Hardware</w:t>
      </w:r>
      <w:bookmarkEnd w:id="54"/>
      <w:bookmarkEnd w:id="55"/>
      <w:bookmarkEnd w:id="56"/>
      <w:bookmarkEnd w:id="57"/>
    </w:p>
    <w:bookmarkStart w:id="58" w:name="_Refd17e54829"/>
    <w:bookmarkStart w:id="59"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6C39F7" w:rsidRPr="006C39F7">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60"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6C39F7">
        <w:rPr>
          <w:rStyle w:val="MISCTableCaptionHeaderBold8pt"/>
          <w:noProof/>
        </w:rPr>
        <w:t>4</w:t>
      </w:r>
      <w:r w:rsidRPr="005C208A">
        <w:rPr>
          <w:rStyle w:val="MISCTableCaptionHeaderBold8pt"/>
        </w:rPr>
        <w:fldChar w:fldCharType="end"/>
      </w:r>
      <w:bookmarkEnd w:id="60"/>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t xml:space="preserve">About HPE </w:t>
      </w:r>
      <w:bookmarkEnd w:id="58"/>
      <w:bookmarkEnd w:id="59"/>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1" w:name="_Refd17e54859"/>
      <w:bookmarkStart w:id="62" w:name="_Tocd17e54859"/>
      <w:r>
        <w:t>Server requirements</w:t>
      </w:r>
      <w:bookmarkEnd w:id="61"/>
      <w:bookmarkEnd w:id="62"/>
    </w:p>
    <w:p w14:paraId="31CD592C" w14:textId="1DDF515A"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6C39F7" w:rsidRPr="006C39F7">
        <w:t>Figure 2</w:t>
      </w:r>
      <w:r w:rsidRPr="005C208A">
        <w:fldChar w:fldCharType="end"/>
      </w:r>
      <w:r>
        <w:t>, is a three node HPE Synergy 480 Gen10 deployment</w:t>
      </w:r>
      <w:r w:rsidR="000D4CB7">
        <w:t>. There is a s</w:t>
      </w:r>
      <w:r w:rsidR="000D4CB7" w:rsidRPr="000D4CB7">
        <w:t xml:space="preserve">ingle ESXi cluster with </w:t>
      </w:r>
      <w:r w:rsidR="000D4CB7">
        <w:t xml:space="preserve">both the </w:t>
      </w:r>
      <w:r w:rsidR="000D4CB7" w:rsidRPr="000D4CB7">
        <w:t xml:space="preserve">control plane and </w:t>
      </w:r>
      <w:r w:rsidR="000D4CB7">
        <w:t xml:space="preserve">the </w:t>
      </w:r>
      <w:r w:rsidR="000D4CB7" w:rsidRPr="000D4CB7">
        <w:t>Do</w:t>
      </w:r>
      <w:r w:rsidR="00742C27">
        <w:t>cker workers spread out on all three</w:t>
      </w:r>
      <w:r w:rsidR="000D4CB7" w:rsidRPr="000D4CB7">
        <w:t xml:space="preserve"> nodes</w:t>
      </w:r>
      <w:r w:rsidR="000D4CB7">
        <w:t>.</w:t>
      </w:r>
      <w:r w:rsidR="00742C27">
        <w:t xml:space="preserve"> </w:t>
      </w:r>
      <w:r w:rsidR="00350D99">
        <w:t>A s</w:t>
      </w:r>
      <w:r w:rsidR="00742C27">
        <w:t>ingle</w:t>
      </w:r>
      <w:r>
        <w:t xml:space="preserve"> node in each Synergy frame </w:t>
      </w:r>
      <w:r w:rsidR="00742C27">
        <w:t xml:space="preserve">has the following </w:t>
      </w:r>
      <w:r w:rsidR="00350D99" w:rsidRPr="005C208A">
        <w:t>sugge</w:t>
      </w:r>
      <w:r w:rsidR="00350D99">
        <w:t xml:space="preserve">sted </w:t>
      </w:r>
      <w:r w:rsidR="00742C27">
        <w:t>requirements:</w:t>
      </w:r>
      <w:r>
        <w:t xml:space="preserve"> </w:t>
      </w:r>
    </w:p>
    <w:p w14:paraId="2DE2A94E" w14:textId="77777777" w:rsidR="005C208A" w:rsidRDefault="005C208A" w:rsidP="005C208A">
      <w:pPr>
        <w:pStyle w:val="BulletLevel1"/>
      </w:pPr>
      <w:r>
        <w:lastRenderedPageBreak/>
        <w:t xml:space="preserve">384 GB DDR4-2133 RAM </w:t>
      </w:r>
    </w:p>
    <w:p w14:paraId="6B85D147" w14:textId="77777777" w:rsidR="005C208A" w:rsidRDefault="005C208A" w:rsidP="00742C27">
      <w:pPr>
        <w:pStyle w:val="BulletLevel1LastBeforeBodycopy"/>
      </w:pPr>
      <w:r>
        <w:t xml:space="preserve">2 Intel® Xeon® CPU Gold 6130 2.10GHz x 16 core </w:t>
      </w:r>
    </w:p>
    <w:p w14:paraId="48A8145D" w14:textId="24F90E48" w:rsidR="005C208A" w:rsidRDefault="005C208A" w:rsidP="005C208A">
      <w:pPr>
        <w:pStyle w:val="BodyTextMetricHPELight10pt"/>
      </w:pPr>
      <w:r w:rsidRPr="005C208A">
        <w:t xml:space="preserve">The solution has also been tested on a 6 node HPE Synergy environment, with 2 nodes in each frame. In this setup, </w:t>
      </w:r>
      <w:r w:rsidR="00350D99">
        <w:t>there is a s</w:t>
      </w:r>
      <w:r w:rsidR="00350D99" w:rsidRPr="000D4CB7">
        <w:t xml:space="preserve">ingle ESXi cluster with </w:t>
      </w:r>
      <w:r w:rsidR="00350D99">
        <w:t xml:space="preserve">the </w:t>
      </w:r>
      <w:r w:rsidR="00350D99" w:rsidRPr="000D4CB7">
        <w:t>control plane</w:t>
      </w:r>
      <w:r w:rsidR="00350D99" w:rsidRPr="005C208A">
        <w:t xml:space="preserve"> </w:t>
      </w:r>
      <w:r w:rsidR="00350D99">
        <w:t xml:space="preserve">on 3 nodes while </w:t>
      </w:r>
      <w:r w:rsidRPr="005C208A">
        <w:t>the extra 3 nodes are dedicated</w:t>
      </w:r>
      <w:r w:rsidR="00350D99">
        <w:t xml:space="preserve"> exclusively</w:t>
      </w:r>
      <w:r w:rsidRPr="005C208A">
        <w:t xml:space="preserve">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6C39F7" w:rsidRPr="006C39F7">
        <w:t>Figure 3</w:t>
      </w:r>
      <w:r w:rsidRPr="005C208A">
        <w:fldChar w:fldCharType="end"/>
      </w:r>
      <w:r w:rsidRPr="005C208A">
        <w:t xml:space="preserve"> with the following sugge</w:t>
      </w:r>
      <w:r w:rsidR="00350D99">
        <w:t>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742C27">
      <w:pPr>
        <w:pStyle w:val="BulletLevel1LastBeforeBodycopy"/>
      </w:pPr>
      <w:r>
        <w:t>2 Intel® Xeon® CPU Gold 6130 2.10GHz x 16 core</w:t>
      </w:r>
    </w:p>
    <w:p w14:paraId="24FB5FDD" w14:textId="77777777" w:rsidR="005C208A" w:rsidRDefault="005C208A" w:rsidP="005C208A">
      <w:pPr>
        <w:pStyle w:val="Heading3"/>
      </w:pPr>
      <w:bookmarkStart w:id="63" w:name="_Refd17e54896"/>
      <w:bookmarkStart w:id="64" w:name="_Tocd17e54896"/>
      <w:r>
        <w:t>Storage requirements</w:t>
      </w:r>
      <w:bookmarkEnd w:id="63"/>
      <w:bookmarkEnd w:id="64"/>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60CEEE38"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w:t>
      </w:r>
      <w:r w:rsidR="00125BAA">
        <w:t>s</w:t>
      </w:r>
      <w:r>
        <w:t>. Storage for backups can be configured on the HDDs.</w:t>
      </w:r>
    </w:p>
    <w:p w14:paraId="496EACF7" w14:textId="77777777" w:rsidR="000615E7" w:rsidRDefault="000615E7" w:rsidP="000615E7">
      <w:pPr>
        <w:pStyle w:val="Heading2"/>
      </w:pPr>
      <w:bookmarkStart w:id="65" w:name="_Refd17e54922"/>
      <w:bookmarkStart w:id="66" w:name="_Tocd17e54922"/>
      <w:bookmarkStart w:id="67" w:name="_Toc531698786"/>
      <w:bookmarkStart w:id="68" w:name="_Toc7522282"/>
      <w:r>
        <w:t>Software</w:t>
      </w:r>
      <w:bookmarkEnd w:id="65"/>
      <w:bookmarkEnd w:id="66"/>
      <w:bookmarkEnd w:id="67"/>
      <w:bookmarkEnd w:id="68"/>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6C39F7" w:rsidRPr="006C39F7">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6C39F7" w:rsidRPr="006C39F7">
        <w:t>Table 6</w:t>
      </w:r>
      <w:r w:rsidRPr="00E40E58">
        <w:fldChar w:fldCharType="end"/>
      </w:r>
      <w:r>
        <w:t xml:space="preserve">. </w:t>
      </w:r>
    </w:p>
    <w:p w14:paraId="13B2AA6E" w14:textId="77777777" w:rsidR="000615E7" w:rsidRDefault="000615E7" w:rsidP="000615E7">
      <w:pPr>
        <w:pStyle w:val="MISCTableCaptionHeader8pt"/>
      </w:pPr>
      <w:bookmarkStart w:id="69" w:name="_Refd17e54938"/>
      <w:bookmarkStart w:id="70" w:name="_Tocd17e54938"/>
      <w:r w:rsidRPr="00F819E1">
        <w:rPr>
          <w:rStyle w:val="MISCTableCaptionHeaderBold8pt"/>
        </w:rPr>
        <w:t>Table</w:t>
      </w:r>
      <w:bookmarkStart w:id="71"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C39F7">
        <w:rPr>
          <w:rStyle w:val="MISCTableCaptionHeaderBold8pt"/>
          <w:noProof/>
        </w:rPr>
        <w:t>5</w:t>
      </w:r>
      <w:r w:rsidRPr="00F819E1">
        <w:rPr>
          <w:rStyle w:val="MISCTableCaptionHeaderBold8pt"/>
        </w:rPr>
        <w:fldChar w:fldCharType="end"/>
      </w:r>
      <w:bookmarkEnd w:id="69"/>
      <w:bookmarkEnd w:id="70"/>
      <w:bookmarkEnd w:id="71"/>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2" w:name="_Refd17e55022"/>
      <w:bookmarkStart w:id="73" w:name="_Tocd17e55022"/>
    </w:p>
    <w:p w14:paraId="7DDF0BE7" w14:textId="77777777" w:rsidR="000615E7" w:rsidRDefault="000615E7" w:rsidP="000615E7">
      <w:pPr>
        <w:pStyle w:val="MISCTableCaptionHeader8pt"/>
      </w:pPr>
      <w:bookmarkStart w:id="74" w:name="_Ref513455349"/>
      <w:r w:rsidRPr="00F819E1">
        <w:rPr>
          <w:rStyle w:val="MISCTableCaptionHeaderBold8pt"/>
        </w:rPr>
        <w:t>Table</w:t>
      </w:r>
      <w:bookmarkStart w:id="75"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C39F7">
        <w:rPr>
          <w:rStyle w:val="MISCTableCaptionHeaderBold8pt"/>
          <w:noProof/>
        </w:rPr>
        <w:t>6</w:t>
      </w:r>
      <w:r w:rsidRPr="00F819E1">
        <w:rPr>
          <w:rStyle w:val="MISCTableCaptionHeaderBold8pt"/>
        </w:rPr>
        <w:fldChar w:fldCharType="end"/>
      </w:r>
      <w:bookmarkEnd w:id="72"/>
      <w:bookmarkEnd w:id="73"/>
      <w:bookmarkEnd w:id="74"/>
      <w:bookmarkEnd w:id="7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6" w:name="_Refd17e55067"/>
      <w:bookmarkStart w:id="77" w:name="_Tocd17e55067"/>
    </w:p>
    <w:p w14:paraId="28EA5491" w14:textId="77777777" w:rsidR="000615E7" w:rsidRDefault="000615E7" w:rsidP="000615E7">
      <w:pPr>
        <w:pStyle w:val="Heading3"/>
      </w:pPr>
      <w:r>
        <w:t>About Ansible</w:t>
      </w:r>
      <w:bookmarkEnd w:id="76"/>
      <w:bookmarkEnd w:id="77"/>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lastRenderedPageBreak/>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3">
        <w:r>
          <w:rPr>
            <w:rStyle w:val="Hyperlink"/>
          </w:rPr>
          <w:t>http://docs.ansible.com</w:t>
        </w:r>
      </w:hyperlink>
      <w:r>
        <w:rPr>
          <w:rStyle w:val="Hyperlink"/>
        </w:rPr>
        <w:t>.</w:t>
      </w:r>
    </w:p>
    <w:p w14:paraId="5046ADF2" w14:textId="77777777" w:rsidR="000615E7" w:rsidRDefault="000615E7" w:rsidP="000615E7">
      <w:pPr>
        <w:pStyle w:val="Heading3"/>
      </w:pPr>
      <w:bookmarkStart w:id="78" w:name="_Refd17e55093"/>
      <w:bookmarkStart w:id="79" w:name="_Tocd17e55093"/>
      <w:r>
        <w:t>About Docker Enterprise Edition</w:t>
      </w:r>
      <w:bookmarkEnd w:id="78"/>
      <w:bookmarkEnd w:id="79"/>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4">
        <w:r>
          <w:rPr>
            <w:rStyle w:val="Hyperlink"/>
          </w:rPr>
          <w:t>https://www.docker.com/enterprise-edition</w:t>
        </w:r>
      </w:hyperlink>
      <w:r>
        <w:rPr>
          <w:rStyle w:val="Hyperlink"/>
        </w:rPr>
        <w:t>.</w:t>
      </w:r>
      <w:bookmarkStart w:id="80" w:name="_Refd17e55135"/>
      <w:bookmarkStart w:id="81" w:name="_Tocd17e55135"/>
      <w:bookmarkStart w:id="82" w:name="_Toc531698787"/>
    </w:p>
    <w:p w14:paraId="79FBA2ED" w14:textId="77777777" w:rsidR="000615E7" w:rsidRDefault="000615E7" w:rsidP="000615E7">
      <w:pPr>
        <w:pStyle w:val="Heading2"/>
      </w:pPr>
      <w:bookmarkStart w:id="83" w:name="_Toc7522283"/>
      <w:r>
        <w:t>Application software</w:t>
      </w:r>
      <w:bookmarkEnd w:id="80"/>
      <w:bookmarkEnd w:id="81"/>
      <w:bookmarkEnd w:id="82"/>
      <w:bookmarkEnd w:id="83"/>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6C39F7" w:rsidRPr="006C39F7">
        <w:t>Table 7</w:t>
      </w:r>
      <w:r w:rsidRPr="00E40E58">
        <w:fldChar w:fldCharType="end"/>
      </w:r>
      <w:r>
        <w:t xml:space="preserve">. </w:t>
      </w:r>
    </w:p>
    <w:p w14:paraId="3B5033D7" w14:textId="77777777" w:rsidR="000615E7" w:rsidRDefault="000615E7" w:rsidP="000615E7">
      <w:pPr>
        <w:pStyle w:val="MISCTableCaptionHeader8pt"/>
      </w:pPr>
      <w:bookmarkStart w:id="84" w:name="_Refd17e55163"/>
      <w:bookmarkStart w:id="85" w:name="_Tocd17e55163"/>
      <w:r w:rsidRPr="00F819E1">
        <w:rPr>
          <w:rStyle w:val="MISCTableCaptionHeaderBold8pt"/>
        </w:rPr>
        <w:t>Table</w:t>
      </w:r>
      <w:bookmarkStart w:id="86"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6C39F7">
        <w:rPr>
          <w:rStyle w:val="MISCTableCaptionHeaderBold8pt"/>
          <w:noProof/>
        </w:rPr>
        <w:t>7</w:t>
      </w:r>
      <w:r w:rsidRPr="00F819E1">
        <w:rPr>
          <w:rStyle w:val="MISCTableCaptionHeaderBold8pt"/>
        </w:rPr>
        <w:fldChar w:fldCharType="end"/>
      </w:r>
      <w:bookmarkEnd w:id="84"/>
      <w:bookmarkEnd w:id="85"/>
      <w:bookmarkEnd w:id="86"/>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7" w:name="_Refd17e55241"/>
      <w:bookmarkStart w:id="88" w:name="_Tocd17e55241"/>
    </w:p>
    <w:p w14:paraId="7FB8F2FB" w14:textId="77777777" w:rsidR="000615E7" w:rsidRDefault="000615E7" w:rsidP="000615E7">
      <w:pPr>
        <w:pStyle w:val="Heading3"/>
      </w:pPr>
      <w:r>
        <w:t>Monitoring with Splunk and Sysdig</w:t>
      </w:r>
      <w:bookmarkEnd w:id="87"/>
      <w:bookmarkEnd w:id="88"/>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6C39F7">
        <w:t>Deploying Splunk</w:t>
      </w:r>
      <w:r w:rsidRPr="00311E7B">
        <w:rPr>
          <w:u w:val="single"/>
        </w:rPr>
        <w:fldChar w:fldCharType="end"/>
      </w:r>
      <w:r w:rsidRPr="00311E7B">
        <w:t>.</w:t>
      </w:r>
    </w:p>
    <w:p w14:paraId="55A7D02D" w14:textId="77777777" w:rsidR="006C39F7" w:rsidRDefault="000615E7">
      <w:pPr>
        <w:rPr>
          <w:rFonts w:ascii="MetricHPE" w:hAnsi="MetricHPE"/>
          <w:b/>
          <w:color w:val="000000"/>
          <w:sz w:val="28"/>
          <w:szCs w:val="34"/>
        </w:rPr>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6C39F7">
        <w:br w:type="page"/>
      </w:r>
    </w:p>
    <w:p w14:paraId="0BA9C995" w14:textId="534DEA20" w:rsidR="000615E7" w:rsidRDefault="006C39F7" w:rsidP="004702A0">
      <w:pPr>
        <w:pStyle w:val="BodyTextMetricHPELight10pt"/>
      </w:pPr>
      <w:r>
        <w:lastRenderedPageBreak/>
        <w:t>Deploying Sysdig monitoring</w:t>
      </w:r>
      <w:r w:rsidR="00163AA6">
        <w:fldChar w:fldCharType="end"/>
      </w:r>
      <w:r w:rsidR="004702A0">
        <w:t>.</w:t>
      </w:r>
    </w:p>
    <w:p w14:paraId="0BA718F9" w14:textId="77777777" w:rsidR="000615E7" w:rsidRDefault="000615E7" w:rsidP="000615E7">
      <w:pPr>
        <w:pStyle w:val="Heading3"/>
      </w:pPr>
      <w:bookmarkStart w:id="89" w:name="_Monitoring_with_Sysdig"/>
      <w:bookmarkStart w:id="90" w:name="_Refd17e55440"/>
      <w:bookmarkStart w:id="91" w:name="_Tocd17e55440"/>
      <w:bookmarkEnd w:id="89"/>
      <w:r>
        <w:t>Monitoring with Prometheus and Grafana</w:t>
      </w:r>
      <w:bookmarkEnd w:id="90"/>
      <w:bookmarkEnd w:id="91"/>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6C39F7"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6C39F7">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2" w:name="_Refd17e55461"/>
      <w:bookmarkStart w:id="93" w:name="_Tocd17e55461"/>
      <w:bookmarkStart w:id="94" w:name="_Toc531698788"/>
      <w:bookmarkStart w:id="95" w:name="_Toc7522284"/>
      <w:r>
        <w:t>Preparing the environment</w:t>
      </w:r>
      <w:bookmarkEnd w:id="92"/>
      <w:bookmarkEnd w:id="93"/>
      <w:bookmarkEnd w:id="94"/>
      <w:bookmarkEnd w:id="95"/>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6" w:name="_Refd17e55509"/>
      <w:bookmarkStart w:id="97" w:name="_Tocd17e55509"/>
      <w:bookmarkStart w:id="98" w:name="_Toc531698789"/>
    </w:p>
    <w:p w14:paraId="172F3DED" w14:textId="55061CCD" w:rsidR="000615E7" w:rsidRDefault="000615E7" w:rsidP="000615E7">
      <w:pPr>
        <w:pStyle w:val="Heading2"/>
      </w:pPr>
      <w:bookmarkStart w:id="99" w:name="_Toc7522285"/>
      <w:r>
        <w:t>Verify prerequisites</w:t>
      </w:r>
      <w:bookmarkEnd w:id="96"/>
      <w:bookmarkEnd w:id="97"/>
      <w:bookmarkEnd w:id="98"/>
      <w:bookmarkEnd w:id="99"/>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r w:rsidRPr="00EA3CCE">
          <w:rPr>
            <w:rStyle w:val="Hyperlink"/>
          </w:rPr>
          <w:t>Configuring the solution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6C39F7" w:rsidRPr="006C39F7">
        <w:t>Table 8</w:t>
      </w:r>
      <w:r w:rsidRPr="008B00AF">
        <w:fldChar w:fldCharType="end"/>
      </w:r>
      <w:r>
        <w:t>.</w:t>
      </w:r>
    </w:p>
    <w:p w14:paraId="3A3021BD" w14:textId="77777777" w:rsidR="000615E7" w:rsidRDefault="000615E7" w:rsidP="000615E7">
      <w:pPr>
        <w:pStyle w:val="MISCTableCaptionHeader8pt"/>
      </w:pPr>
      <w:bookmarkStart w:id="100" w:name="_Refd17e55525"/>
      <w:bookmarkStart w:id="101" w:name="_Tocd17e55525"/>
      <w:r w:rsidRPr="008B00AF">
        <w:rPr>
          <w:rStyle w:val="MISCTableCaptionHeaderBold8pt"/>
        </w:rPr>
        <w:t>Table</w:t>
      </w:r>
      <w:bookmarkStart w:id="102"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6C39F7">
        <w:rPr>
          <w:rStyle w:val="MISCTableCaptionHeaderBold8pt"/>
          <w:noProof/>
        </w:rPr>
        <w:t>8</w:t>
      </w:r>
      <w:r w:rsidRPr="008B00AF">
        <w:rPr>
          <w:rStyle w:val="MISCTableCaptionHeaderBold8pt"/>
        </w:rPr>
        <w:fldChar w:fldCharType="end"/>
      </w:r>
      <w:bookmarkEnd w:id="100"/>
      <w:bookmarkEnd w:id="101"/>
      <w:bookmarkEnd w:id="102"/>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2557F199" w:rsidR="000615E7" w:rsidRDefault="000615E7" w:rsidP="00CD4360">
            <w:pPr>
              <w:pStyle w:val="TableBody8pt"/>
            </w:pPr>
            <w:r>
              <w:t xml:space="preserve">You will need one IP address for each and every VM </w:t>
            </w:r>
            <w:r w:rsidR="005C780C">
              <w:t xml:space="preserve">and bare metal node </w:t>
            </w:r>
            <w:r>
              <w:t>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39DC4031" w:rsidR="000615E7" w:rsidRDefault="000615E7" w:rsidP="00CD4360">
            <w:pPr>
              <w:pStyle w:val="TableBody8pt"/>
            </w:pPr>
            <w:r>
              <w:t xml:space="preserve">You will need to know the IP addresses of your DNS server. In addition, all the VMs </w:t>
            </w:r>
            <w:r w:rsidR="005C780C">
              <w:t xml:space="preserve">and bare metal nodes </w:t>
            </w:r>
            <w:r>
              <w:t xml:space="preserve">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2CB9E920" w:rsidR="000615E7" w:rsidRDefault="000615E7" w:rsidP="00625B38">
            <w:pPr>
              <w:pStyle w:val="TableBody8pt"/>
            </w:pPr>
            <w:r>
              <w:t xml:space="preserve">You will need a URL for the official Docker EE software download and a license file. Refer to the Docker documentation to learn more about this URL and the licensing requirements at: </w:t>
            </w:r>
            <w:hyperlink r:id="rId25">
              <w:r>
                <w:rPr>
                  <w:rStyle w:val="Hyperlink"/>
                </w:rPr>
                <w:t>https://docs.docker.com/engine/installation/linux/docker-ee/rhel/</w:t>
              </w:r>
            </w:hyperlink>
            <w:r>
              <w:t xml:space="preserve"> in the section entitled</w:t>
            </w:r>
            <w:r w:rsidR="00625B38">
              <w:t xml:space="preserve"> </w:t>
            </w:r>
            <w:hyperlink r:id="rId26" w:anchor="find-your-docker-ee-repo-url" w:history="1">
              <w:r w:rsidR="00625B38" w:rsidRPr="00625B38">
                <w:rPr>
                  <w:rStyle w:val="Hyperlink"/>
                </w:rPr>
                <w:t>Find your Docker EE repo URL</w:t>
              </w:r>
            </w:hyperlink>
            <w:r w:rsidR="00625B38">
              <w:t>.</w:t>
            </w:r>
            <w:r>
              <w:t xml:space="preserve">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3" w:name="_Refd17e55652"/>
      <w:bookmarkStart w:id="104" w:name="_Tocd17e55652"/>
    </w:p>
    <w:p w14:paraId="70FAA070" w14:textId="77777777" w:rsidR="000615E7" w:rsidRDefault="000615E7" w:rsidP="000615E7">
      <w:pPr>
        <w:pStyle w:val="Heading2"/>
      </w:pPr>
      <w:bookmarkStart w:id="105" w:name="_Toc531698790"/>
      <w:bookmarkStart w:id="106" w:name="_Toc7522286"/>
      <w:r>
        <w:lastRenderedPageBreak/>
        <w:t>Enable vSphere High Availability (HA)</w:t>
      </w:r>
      <w:bookmarkEnd w:id="103"/>
      <w:bookmarkEnd w:id="104"/>
      <w:bookmarkEnd w:id="105"/>
      <w:bookmarkEnd w:id="106"/>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7" w:name="_Refd17e55668"/>
      <w:bookmarkStart w:id="108" w:name="_Tocd17e55668"/>
      <w:bookmarkStart w:id="109" w:name="_Toc531698791"/>
      <w:bookmarkStart w:id="110" w:name="_Toc7522287"/>
      <w:r>
        <w:t>Install vSphere Docker Volume Service driver on all ESXi hosts</w:t>
      </w:r>
      <w:bookmarkEnd w:id="107"/>
      <w:bookmarkEnd w:id="108"/>
      <w:bookmarkEnd w:id="109"/>
      <w:bookmarkEnd w:id="110"/>
    </w:p>
    <w:p w14:paraId="3C625010" w14:textId="77777777" w:rsidR="000615E7" w:rsidRDefault="000615E7" w:rsidP="0058095B">
      <w:pPr>
        <w:pStyle w:val="BodyTextMetricHPE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esxcli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7">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1" w:name="_Refd17e55691"/>
      <w:bookmarkStart w:id="112" w:name="_Tocd17e55691"/>
      <w:bookmarkStart w:id="113" w:name="_Toc531698792"/>
      <w:bookmarkStart w:id="114" w:name="_Toc7522288"/>
      <w:r>
        <w:t>Create the Ansible node</w:t>
      </w:r>
      <w:bookmarkEnd w:id="111"/>
      <w:bookmarkEnd w:id="112"/>
      <w:bookmarkEnd w:id="113"/>
      <w:r w:rsidR="00C215F0">
        <w:t xml:space="preserve"> on Fedora</w:t>
      </w:r>
      <w:bookmarkEnd w:id="114"/>
    </w:p>
    <w:p w14:paraId="4558B756" w14:textId="671A5C43" w:rsidR="000615E7" w:rsidRDefault="00C215F0" w:rsidP="0058095B">
      <w:pPr>
        <w:pStyle w:val="BodyTextMetricHPELight10pt"/>
      </w:pPr>
      <w:r w:rsidRPr="00C215F0">
        <w:t xml:space="preserve">The Docker Synergy playbooks rely on the </w:t>
      </w:r>
      <w:hyperlink r:id="rId28"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1D568894" w:rsidR="00C215F0" w:rsidRDefault="00C215F0" w:rsidP="00C215F0">
      <w:pPr>
        <w:pStyle w:val="BulletLevel1"/>
      </w:pPr>
      <w:r w:rsidRPr="00C215F0">
        <w:rPr>
          <w:rStyle w:val="BoldEmpha"/>
        </w:rPr>
        <w:t>Guest OS:</w:t>
      </w:r>
      <w:r w:rsidRPr="00C215F0">
        <w:t xml:space="preserve"> Red Hat Fedora </w:t>
      </w:r>
      <w:r w:rsidR="00DB0313" w:rsidRPr="00C215F0">
        <w:t xml:space="preserve">Server 29 </w:t>
      </w:r>
      <w:r w:rsidRPr="00C215F0">
        <w:t>(64-bit)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29"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01465D9"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00DB0313">
        <w:rPr>
          <w:rStyle w:val="CodingLanguage"/>
        </w:rPr>
        <w:t xml:space="preserve"> </w:t>
      </w:r>
      <w:r w:rsidRPr="00B6277E">
        <w:rPr>
          <w:rStyle w:val="CodingLanguage"/>
        </w:rPr>
        <w:t>ansible</w:t>
      </w:r>
      <w:r w:rsidR="00DB0313">
        <w:rPr>
          <w:rStyle w:val="CodingLanguage"/>
        </w:rPr>
        <w:t xml:space="preserve"> p</w:t>
      </w:r>
      <w:r w:rsidRPr="00B6277E">
        <w:rPr>
          <w:rStyle w:val="CodingLanguage"/>
        </w:rPr>
        <w:t>ython3-netaddr</w:t>
      </w:r>
      <w:r w:rsidR="00DB0313">
        <w:rPr>
          <w:rStyle w:val="CodingLanguage"/>
        </w:rPr>
        <w:t xml:space="preserve"> </w:t>
      </w:r>
      <w:r w:rsidRPr="00B6277E">
        <w:rPr>
          <w:rStyle w:val="CodingLanguage"/>
        </w:rPr>
        <w:t>python3-requests</w:t>
      </w:r>
      <w:r w:rsidR="00DB0313">
        <w:rPr>
          <w:rStyle w:val="CodingLanguage"/>
        </w:rPr>
        <w:t xml:space="preserve"> </w:t>
      </w:r>
      <w:r w:rsidRPr="00B6277E">
        <w:rPr>
          <w:rStyle w:val="CodingLanguage"/>
        </w:rPr>
        <w:t>python3-pyvmomi</w:t>
      </w:r>
      <w:r w:rsidR="00DB0313">
        <w:rPr>
          <w:rStyle w:val="CodingLanguage"/>
        </w:rPr>
        <w:t xml:space="preserve"> </w:t>
      </w:r>
      <w:r w:rsidRPr="00B6277E">
        <w:rPr>
          <w:rStyle w:val="CodingLanguage"/>
        </w:rPr>
        <w:t>python3-pip</w:t>
      </w:r>
      <w:r w:rsidR="00DB0313">
        <w:rPr>
          <w:rStyle w:val="CodingLanguage"/>
        </w:rPr>
        <w:t xml:space="preserve"> </w:t>
      </w:r>
      <w:r w:rsidRPr="00B6277E">
        <w:rPr>
          <w:rStyle w:val="CodingLanguage"/>
        </w:rPr>
        <w:t>python3-winrm</w:t>
      </w:r>
      <w:r w:rsidRPr="00B6277E">
        <w:rPr>
          <w:rStyle w:val="CodingLanguage"/>
        </w:rPr>
        <w:br/>
        <w:t xml:space="preserve"> </w:t>
      </w:r>
      <w:r w:rsidRPr="00B6277E">
        <w:rPr>
          <w:rStyle w:val="CodingLanguage"/>
        </w:rPr>
        <w:br/>
        <w:t>cd /usr/bin</w:t>
      </w:r>
      <w:r w:rsidRPr="00B6277E">
        <w:rPr>
          <w:rStyle w:val="CodingLanguage"/>
        </w:rPr>
        <w:br/>
      </w:r>
      <w:r w:rsidRPr="00B6277E">
        <w:rPr>
          <w:rStyle w:val="CodingLanguage"/>
        </w:rPr>
        <w:lastRenderedPageBreak/>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00DB0313">
        <w:rPr>
          <w:rStyle w:val="CodingLanguage"/>
        </w:rPr>
        <w:br/>
        <w:t># Install the On</w:t>
      </w:r>
      <w:r w:rsidRPr="00B6277E">
        <w:rPr>
          <w:rStyle w:val="CodingLanguage"/>
        </w:rPr>
        <w:t>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00DB0313">
        <w:rPr>
          <w:rStyle w:val="CodingLanguage"/>
        </w:rPr>
        <w:br/>
        <w:t># Configure A</w:t>
      </w:r>
      <w:r w:rsidRPr="00B6277E">
        <w:rPr>
          <w:rStyle w:val="CodingLanguage"/>
        </w:rPr>
        <w:t>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5" w:name="_Create_the_Red"/>
      <w:bookmarkStart w:id="116" w:name="_Refd17e55834"/>
      <w:bookmarkStart w:id="117" w:name="_Tocd17e55834"/>
      <w:bookmarkStart w:id="118" w:name="_Toc531698793"/>
      <w:bookmarkStart w:id="119" w:name="_Toc7522289"/>
      <w:bookmarkEnd w:id="115"/>
      <w:r>
        <w:t>Create the Red Hat Linux template</w:t>
      </w:r>
      <w:bookmarkEnd w:id="116"/>
      <w:bookmarkEnd w:id="117"/>
      <w:bookmarkEnd w:id="118"/>
      <w:bookmarkEnd w:id="119"/>
    </w:p>
    <w:p w14:paraId="67734A7F" w14:textId="265010E4" w:rsidR="000615E7" w:rsidRDefault="000615E7" w:rsidP="0058095B">
      <w:pPr>
        <w:pStyle w:val="BodyTextMetricHPELight10pt"/>
      </w:pPr>
      <w:r>
        <w:t xml:space="preserve">To create the Red Hat Linux template that you will use as the base for all your </w:t>
      </w:r>
      <w:r w:rsidR="00DB0313">
        <w:t xml:space="preserve">VM </w:t>
      </w:r>
      <w:r>
        <w:t xml:space="preserve">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20" w:name="_Refd17e55899"/>
      <w:bookmarkStart w:id="121" w:name="_Tocd17e55899"/>
    </w:p>
    <w:p w14:paraId="5183AC0D" w14:textId="55E9D3A7" w:rsidR="005A21F1" w:rsidRDefault="005A21F1" w:rsidP="000615E7">
      <w:pPr>
        <w:pStyle w:val="Heading3"/>
      </w:pPr>
      <w:r>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0FE8DFA8"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r>
      <w:r>
        <w:rPr>
          <w:rStyle w:val="CodingLanguage"/>
        </w:rPr>
        <w:lastRenderedPageBreak/>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xml:space="preserve"># yum </w:t>
      </w:r>
      <w:r w:rsidR="00DF48D1">
        <w:rPr>
          <w:rStyle w:val="CodingLanguage"/>
        </w:rPr>
        <w:t xml:space="preserve">–y </w:t>
      </w:r>
      <w:r>
        <w:rPr>
          <w:rStyle w:val="CodingLanguage"/>
        </w:rPr>
        <w:t>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t>Finalize the template</w:t>
      </w:r>
      <w:bookmarkEnd w:id="120"/>
      <w:bookmarkEnd w:id="121"/>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r w:rsidRPr="002B65FD">
        <w:rPr>
          <w:rStyle w:val="CodingLanguage"/>
        </w:rPr>
        <w:t>ssh-copy-id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shutdown -h now</w:t>
      </w:r>
    </w:p>
    <w:p w14:paraId="7EDF3058" w14:textId="77777777" w:rsidR="000615E7" w:rsidRDefault="000615E7" w:rsidP="000001BE">
      <w:pPr>
        <w:pStyle w:val="NumberedList-Level1"/>
        <w:numPr>
          <w:ilvl w:val="0"/>
          <w:numId w:val="20"/>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2" w:name="_Configuring_the_solution"/>
      <w:bookmarkStart w:id="123" w:name="_Refd17e56079"/>
      <w:bookmarkStart w:id="124" w:name="_Tocd17e56079"/>
      <w:bookmarkStart w:id="125" w:name="_Toc531698794"/>
      <w:bookmarkStart w:id="126" w:name="_Toc7522290"/>
      <w:bookmarkStart w:id="127" w:name="Configuringthesolutioncomponents"/>
      <w:bookmarkEnd w:id="122"/>
      <w:r>
        <w:t>Configuring the solution components</w:t>
      </w:r>
      <w:bookmarkEnd w:id="123"/>
      <w:bookmarkEnd w:id="124"/>
      <w:bookmarkEnd w:id="125"/>
      <w:bookmarkEnd w:id="126"/>
    </w:p>
    <w:p w14:paraId="5A42B1F8" w14:textId="77777777" w:rsidR="000615E7" w:rsidRDefault="000615E7" w:rsidP="0058095B">
      <w:pPr>
        <w:pStyle w:val="BodyTextMetricHPELight10pt"/>
        <w:rPr>
          <w:b/>
        </w:rPr>
      </w:pPr>
      <w:bookmarkStart w:id="128" w:name="_Refd17e56095"/>
      <w:bookmarkStart w:id="129" w:name="_Tocd17e56095"/>
      <w:bookmarkEnd w:id="127"/>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30" w:name="_Toc531698795"/>
      <w:bookmarkStart w:id="131" w:name="_Toc7522291"/>
      <w:r>
        <w:t>Ansible configuration</w:t>
      </w:r>
      <w:bookmarkEnd w:id="128"/>
      <w:bookmarkEnd w:id="129"/>
      <w:bookmarkEnd w:id="130"/>
      <w:bookmarkEnd w:id="131"/>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git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cd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t>Note</w:t>
      </w:r>
    </w:p>
    <w:p w14:paraId="0C281306" w14:textId="1BFBF04F"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234962">
        <w:rPr>
          <w:rStyle w:val="CodingLanguage"/>
        </w:rPr>
        <w:t>group_var</w:t>
      </w:r>
      <w:r w:rsidR="00B0382D">
        <w:rPr>
          <w:rStyle w:val="CodingLanguage"/>
        </w:rPr>
        <w:t>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234962">
        <w:rPr>
          <w:rStyle w:val="CodingLanguage"/>
        </w:rPr>
        <w:t>group_var</w:t>
      </w:r>
      <w:r w:rsidR="00B0382D">
        <w:rPr>
          <w:rStyle w:val="CodingLanguage"/>
        </w:rPr>
        <w:t>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lastRenderedPageBreak/>
        <w:t>site.yml</w:t>
      </w:r>
      <w:r>
        <w:t>, the main entry point for the playbooks.</w:t>
      </w:r>
    </w:p>
    <w:p w14:paraId="0DABBBB1" w14:textId="2A18A80C" w:rsidR="000615E7" w:rsidRDefault="007230C9" w:rsidP="000615E7">
      <w:pPr>
        <w:pStyle w:val="BulletLevel1LastBeforeBodycopy"/>
      </w:pPr>
      <w:r>
        <w:rPr>
          <w:rStyle w:val="CodingLanguage"/>
        </w:rPr>
        <w:t>hosts</w:t>
      </w:r>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r>
        <w:rPr>
          <w:rStyle w:val="CodingLanguage"/>
        </w:rPr>
        <w:t>group_vars/</w:t>
      </w:r>
      <w:r w:rsidR="00B0382D">
        <w:rPr>
          <w:rStyle w:val="CodingLanguage"/>
        </w:rPr>
        <w:t>all/</w:t>
      </w:r>
      <w:r>
        <w:rPr>
          <w:rStyle w:val="CodingLanguage"/>
        </w:rPr>
        <w:t>vars</w:t>
      </w:r>
      <w:r>
        <w:t>, the group variables file.</w:t>
      </w:r>
    </w:p>
    <w:p w14:paraId="70530D99" w14:textId="0AEC4193" w:rsidR="000615E7" w:rsidRDefault="000615E7" w:rsidP="000615E7">
      <w:pPr>
        <w:pStyle w:val="BulletLevel1"/>
      </w:pPr>
      <w:r>
        <w:rPr>
          <w:rStyle w:val="CodingLanguage"/>
        </w:rPr>
        <w:t>group_vars/</w:t>
      </w:r>
      <w:r w:rsidR="00B0382D">
        <w:rPr>
          <w:rStyle w:val="CodingLanguage"/>
        </w:rPr>
        <w:t>all/</w:t>
      </w:r>
      <w:r>
        <w:rPr>
          <w:rStyle w:val="CodingLanguage"/>
        </w:rPr>
        <w:t>vault</w:t>
      </w:r>
      <w:r>
        <w:t>, containing sensitive information that needs to be protected.</w:t>
      </w:r>
    </w:p>
    <w:p w14:paraId="3D3D9A32" w14:textId="249C5542" w:rsidR="000615E7" w:rsidRDefault="000615E7" w:rsidP="000615E7">
      <w:pPr>
        <w:pStyle w:val="BulletLevel1LastBeforeBodycopy"/>
      </w:pPr>
      <w:r>
        <w:rPr>
          <w:rStyle w:val="CodingLanguage"/>
        </w:rPr>
        <w:t>group_vars/</w:t>
      </w:r>
      <w:r w:rsidR="00B0382D">
        <w:rPr>
          <w:rStyle w:val="CodingLanguage"/>
        </w:rPr>
        <w:t>all/</w:t>
      </w:r>
      <w:r>
        <w:rPr>
          <w:rStyle w:val="CodingLanguage"/>
        </w:rPr>
        <w:t>backups</w:t>
      </w:r>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2" w:name="_Refd17e56211"/>
      <w:bookmarkStart w:id="133" w:name="_Tocd17e56211"/>
      <w:bookmarkStart w:id="134" w:name="_Toc531698796"/>
      <w:bookmarkStart w:id="135" w:name="_Toc7522292"/>
      <w:r>
        <w:t>Editing the inventory</w:t>
      </w:r>
      <w:bookmarkEnd w:id="132"/>
      <w:bookmarkEnd w:id="133"/>
      <w:bookmarkEnd w:id="134"/>
      <w:bookmarkEnd w:id="135"/>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[ucp]</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[dtr]</w:t>
      </w:r>
      <w:r>
        <w:t>: A group containing all the DTR nodes, including the main DTR node. Typically you should have either 3 or 5 nodes under this group.</w:t>
      </w:r>
    </w:p>
    <w:p w14:paraId="62BBFC20" w14:textId="4C68C80B" w:rsidR="000615E7" w:rsidRDefault="000615E7" w:rsidP="000615E7">
      <w:pPr>
        <w:pStyle w:val="BulletLevel1"/>
      </w:pPr>
      <w:r>
        <w:rPr>
          <w:rStyle w:val="CodingLanguage"/>
        </w:rPr>
        <w:t>[nfs]</w:t>
      </w:r>
      <w:r>
        <w:t>: A group containing one single node which will be the NFS node. Do not add more than one node under this group.</w:t>
      </w:r>
    </w:p>
    <w:p w14:paraId="60C44B16" w14:textId="77777777" w:rsidR="000615E7" w:rsidRDefault="000615E7" w:rsidP="00780B15">
      <w:pPr>
        <w:pStyle w:val="BulletLevel1LastBeforeBodycopy"/>
      </w:pPr>
      <w:r>
        <w:rPr>
          <w:rStyle w:val="CodingLanguage"/>
        </w:rPr>
        <w:t>[logger]</w:t>
      </w:r>
      <w:r>
        <w:t>: A group containing one single node which will be the logger node. Do not add more than one node under this group.</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[loadbalancer]</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lastRenderedPageBreak/>
        <w:t>[lbs]</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2C9196F9"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w:t>
      </w:r>
      <w:r w:rsidR="003D0F84">
        <w:t xml:space="preserve"> The sub-groups do not need to declare any entries if the new</w:t>
      </w:r>
      <w:r>
        <w:t xml:space="preserve"> </w:t>
      </w:r>
      <w:r w:rsidR="003D0F84" w:rsidRPr="00734D48">
        <w:rPr>
          <w:rStyle w:val="CodingLanguage"/>
        </w:rPr>
        <w:t>[loadbalancer]</w:t>
      </w:r>
      <w:r w:rsidR="003D0F84">
        <w:t xml:space="preserve"> group is used.</w:t>
      </w:r>
    </w:p>
    <w:p w14:paraId="5F1BFE07" w14:textId="77777777" w:rsidR="00812BB5" w:rsidRDefault="00812BB5" w:rsidP="00812BB5">
      <w:pPr>
        <w:pStyle w:val="Heading3"/>
      </w:pPr>
      <w:r w:rsidRPr="00812BB5">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 xml:space="preserve">[local]: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r w:rsidRPr="00812BB5">
        <w:t>ctlrplane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[ctlrplane:children]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r w:rsidRPr="00812BB5">
        <w:t>worker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[worker:children]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r>
        <w:t>bms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[bms:children]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r>
        <w:t>docker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[docker:children]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r>
        <w:lastRenderedPageBreak/>
        <w:t>linux_box group</w:t>
      </w:r>
    </w:p>
    <w:p w14:paraId="33DAC57D" w14:textId="5E97A8B7" w:rsidR="00DD6E86" w:rsidRDefault="00DD6E86" w:rsidP="00DD6E86">
      <w:pPr>
        <w:pStyle w:val="BodyTextMetricHPELight10pt"/>
      </w:pPr>
      <w:r>
        <w:t>All the nodes running Linux:</w:t>
      </w:r>
    </w:p>
    <w:p w14:paraId="6AD70BF2" w14:textId="099F63D8" w:rsidR="00DD6E86" w:rsidRPr="003D0F84" w:rsidRDefault="00DD6E86" w:rsidP="00DD6E86">
      <w:pPr>
        <w:pStyle w:val="BodyTextMetricHPELight10pt"/>
        <w:rPr>
          <w:rStyle w:val="CodingLanguage"/>
        </w:rPr>
      </w:pPr>
      <w:r w:rsidRPr="003D0F84">
        <w:rPr>
          <w:rStyle w:val="CodingLanguage"/>
        </w:rPr>
        <w:t>[linux_box:children]</w:t>
      </w:r>
      <w:r w:rsidRPr="003D0F84">
        <w:rPr>
          <w:rStyle w:val="CodingLanguage"/>
        </w:rPr>
        <w:br/>
        <w:t>ctlrplane</w:t>
      </w:r>
      <w:r w:rsidRPr="003D0F84">
        <w:rPr>
          <w:rStyle w:val="CodingLanguage"/>
        </w:rPr>
        <w:br/>
        <w:t>vm_wrk_lnx</w:t>
      </w:r>
      <w:r w:rsidRPr="003D0F84">
        <w:rPr>
          <w:rStyle w:val="CodingLanguage"/>
        </w:rPr>
        <w:br/>
        <w:t>bm_wrk_lnx</w:t>
      </w:r>
    </w:p>
    <w:p w14:paraId="39A22B90" w14:textId="77777777" w:rsidR="00DD6E86" w:rsidRDefault="00DD6E86" w:rsidP="00DD6E86">
      <w:pPr>
        <w:pStyle w:val="Heading4"/>
      </w:pPr>
      <w:r>
        <w:t>windows_box group</w:t>
      </w:r>
    </w:p>
    <w:p w14:paraId="56F24450" w14:textId="1D6E043D" w:rsidR="00DD6E86" w:rsidRDefault="00DD6E86" w:rsidP="00DD6E86">
      <w:pPr>
        <w:pStyle w:val="BodyTextMetricHPELight10pt"/>
      </w:pPr>
      <w:r>
        <w:t>All the nodes running Windows:</w:t>
      </w:r>
    </w:p>
    <w:p w14:paraId="20A5523B" w14:textId="7E105AC1" w:rsidR="00DD6E86" w:rsidRPr="003D0F84" w:rsidRDefault="00DD6E86" w:rsidP="00DD6E86">
      <w:pPr>
        <w:pStyle w:val="BodyTextMetricHPELight10pt"/>
        <w:rPr>
          <w:rStyle w:val="CodingLanguage"/>
        </w:rPr>
      </w:pPr>
      <w:r w:rsidRPr="003D0F84">
        <w:rPr>
          <w:rStyle w:val="CodingLanguage"/>
        </w:rPr>
        <w:t>[windows_box:children]</w:t>
      </w:r>
      <w:r w:rsidRPr="003D0F84">
        <w:rPr>
          <w:rStyle w:val="CodingLanguage"/>
        </w:rPr>
        <w:br/>
        <w:t>bm_wrk_win</w:t>
      </w:r>
      <w:r w:rsidRPr="003D0F84">
        <w:rPr>
          <w:rStyle w:val="CodingLanguage"/>
        </w:rP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Pr="003D0F84" w:rsidRDefault="00DD6E86" w:rsidP="00DD6E86">
      <w:pPr>
        <w:pStyle w:val="BodyTextMetricHPELight10pt"/>
        <w:rPr>
          <w:rStyle w:val="CodingLanguage"/>
        </w:rPr>
      </w:pPr>
      <w:r w:rsidRPr="003D0F84">
        <w:rPr>
          <w:rStyle w:val="CodingLanguage"/>
        </w:rPr>
        <w:t xml:space="preserve">ov_template: 'RedHat760_fcoe_v1.0.2'               </w:t>
      </w:r>
      <w:r w:rsidRPr="003D0F84">
        <w:rPr>
          <w:rStyle w:val="CodingLanguage"/>
        </w:rPr>
        <w:br/>
        <w:t xml:space="preserve">ov_ansible_connection_name: 'ansibleA'     </w:t>
      </w:r>
      <w:r w:rsidRPr="003D0F84">
        <w:rPr>
          <w:rStyle w:val="CodingLanguage"/>
        </w:rPr>
        <w:br/>
        <w:t xml:space="preserve">ov_ansible_redundant_connection_name: ansibleB   </w:t>
      </w:r>
      <w:r w:rsidRPr="003D0F84">
        <w:rPr>
          <w:rStyle w:val="CodingLanguage"/>
        </w:rPr>
        <w:br/>
      </w:r>
      <w:r w:rsidRPr="003D0F84">
        <w:rPr>
          <w:rStyle w:val="CodingLanguage"/>
        </w:rPr>
        <w:br/>
        <w:t xml:space="preserve">disk2: '/dev/mapper/mpatha' </w:t>
      </w:r>
      <w:r w:rsidRPr="003D0F84">
        <w:rPr>
          <w:rStyle w:val="CodingLanguage"/>
        </w:rPr>
        <w:br/>
        <w:t>disk2_part: '/dev/mapper/mpatha1'</w:t>
      </w:r>
      <w:r w:rsidRPr="003D0F84">
        <w:rPr>
          <w:rStyle w:val="CodingLanguage"/>
        </w:rPr>
        <w:br/>
        <w:t>orchestrator: kubernetes # or swarm</w:t>
      </w:r>
      <w:r w:rsidRPr="003D0F84">
        <w:rPr>
          <w:rStyle w:val="CodingLanguage"/>
        </w:rP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 xml:space="preserve">ov_ansible_connection_name: 'Ansible-A'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6" w:name="_Toc531698806"/>
      <w:bookmarkStart w:id="137" w:name="_Toc7522293"/>
      <w:r w:rsidRPr="00F841F0">
        <w:t>Inventory group variables</w:t>
      </w:r>
      <w:bookmarkEnd w:id="136"/>
      <w:bookmarkEnd w:id="137"/>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lastRenderedPageBreak/>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2236ADFA"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sidR="00234962">
        <w:rPr>
          <w:rStyle w:val="CodingLanguage"/>
        </w:rPr>
        <w:t>group_var</w:t>
      </w:r>
      <w:r>
        <w:rPr>
          <w:rStyle w:val="CodingLanguage"/>
        </w:rPr>
        <w:t>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r>
      <w:r w:rsidRPr="00D93702">
        <w:rPr>
          <w:rStyle w:val="CodingLanguage"/>
        </w:rPr>
        <w:lastRenderedPageBreak/>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8" w:name="_Toc7522294"/>
      <w:r w:rsidRPr="00734D48">
        <w:t>Overriding group variables</w:t>
      </w:r>
      <w:bookmarkEnd w:id="138"/>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r w:rsidRPr="00734D48">
        <w:rPr>
          <w:rStyle w:val="CodingLanguage"/>
        </w:rPr>
        <w:t>cpus: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1A33CA47"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worker01 ip_addr='10.</w:t>
      </w:r>
      <w:r w:rsidR="003D0F84">
        <w:rPr>
          <w:rStyle w:val="CodingLanguage"/>
        </w:rPr>
        <w:t>60.59</w:t>
      </w:r>
      <w:r w:rsidRPr="00734D48">
        <w:rPr>
          <w:rStyle w:val="CodingLanguage"/>
        </w:rPr>
        <w:t>.10/16' esxi_host='</w:t>
      </w:r>
      <w:r w:rsidR="00E7573B" w:rsidRPr="008B26C1">
        <w:rPr>
          <w:rStyle w:val="CodingLanguage"/>
        </w:rPr>
        <w:t>esx04.cloudra.lo</w:t>
      </w:r>
      <w:r w:rsidR="00E7573B">
        <w:rPr>
          <w:rStyle w:val="CodingLanguage"/>
        </w:rPr>
        <w:t>cal</w:t>
      </w:r>
      <w:r w:rsidRPr="00734D48">
        <w:rPr>
          <w:rStyle w:val="CodingLanguage"/>
        </w:rPr>
        <w:t xml:space="preserve">' </w:t>
      </w:r>
      <w:r w:rsidRPr="00734D48">
        <w:rPr>
          <w:rStyle w:val="CodingLanguage"/>
        </w:rPr>
        <w:br/>
        <w:t>worker02 ip_addr='10.</w:t>
      </w:r>
      <w:r w:rsidR="003D0F84">
        <w:rPr>
          <w:rStyle w:val="CodingLanguage"/>
        </w:rPr>
        <w:t>60.59</w:t>
      </w:r>
      <w:r w:rsidRPr="00734D48">
        <w:rPr>
          <w:rStyle w:val="CodingLanguage"/>
        </w:rPr>
        <w:t>.11/16' esxi_host='</w:t>
      </w:r>
      <w:r w:rsidR="00E7573B">
        <w:rPr>
          <w:rStyle w:val="CodingLanguage"/>
        </w:rPr>
        <w:t>esx05</w:t>
      </w:r>
      <w:r w:rsidR="00E7573B" w:rsidRPr="008B26C1">
        <w:rPr>
          <w:rStyle w:val="CodingLanguage"/>
        </w:rPr>
        <w:t>.cloudra.lo</w:t>
      </w:r>
      <w:r w:rsidR="00E7573B">
        <w:rPr>
          <w:rStyle w:val="CodingLanguage"/>
        </w:rPr>
        <w:t>cal</w:t>
      </w:r>
      <w:r w:rsidRPr="00734D48">
        <w:rPr>
          <w:rStyle w:val="CodingLanguage"/>
        </w:rPr>
        <w:t xml:space="preserve">' </w:t>
      </w:r>
      <w:r w:rsidRPr="00734D48">
        <w:rPr>
          <w:rStyle w:val="CodingLanguage"/>
        </w:rPr>
        <w:br/>
        <w:t>worker03 ip_addr='10.</w:t>
      </w:r>
      <w:r w:rsidR="003D0F84">
        <w:rPr>
          <w:rStyle w:val="CodingLanguage"/>
        </w:rPr>
        <w:t>60.59</w:t>
      </w:r>
      <w:r w:rsidRPr="00734D48">
        <w:rPr>
          <w:rStyle w:val="CodingLanguage"/>
        </w:rPr>
        <w:t>.12/16' esxi_host='</w:t>
      </w:r>
      <w:r w:rsidR="00E7573B">
        <w:rPr>
          <w:rStyle w:val="CodingLanguage"/>
        </w:rPr>
        <w:t>esx06</w:t>
      </w:r>
      <w:r w:rsidR="00E7573B" w:rsidRPr="008B26C1">
        <w:rPr>
          <w:rStyle w:val="CodingLanguage"/>
        </w:rPr>
        <w:t>.cloudra.lo</w:t>
      </w:r>
      <w:r w:rsidR="00E7573B">
        <w:rPr>
          <w:rStyle w:val="CodingLanguage"/>
        </w:rPr>
        <w:t>cal</w:t>
      </w:r>
      <w:r w:rsidRPr="00734D48">
        <w:rPr>
          <w:rStyle w:val="CodingLanguage"/>
        </w:rPr>
        <w:t>'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6C39F7" w:rsidRPr="006C39F7">
        <w:t>Table</w:t>
      </w:r>
      <w:r w:rsidR="006C39F7" w:rsidRPr="006C39F7">
        <w:rPr>
          <w:rFonts w:ascii="Calibri" w:hAnsi="Calibri" w:cs="Calibri"/>
        </w:rPr>
        <w:t> </w:t>
      </w:r>
      <w:r w:rsidR="006C39F7" w:rsidRPr="006C39F7">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9" w:name="_Refd17e56391"/>
      <w:bookmarkStart w:id="140" w:name="_Tocd17e56391"/>
      <w:r w:rsidRPr="00FD0CD0">
        <w:rPr>
          <w:rStyle w:val="MISCTableCaptionHeaderBold8pt"/>
        </w:rPr>
        <w:t>Table</w:t>
      </w:r>
      <w:r w:rsidRPr="00FD0CD0">
        <w:rPr>
          <w:rStyle w:val="MISCTableCaptionHeaderBold8pt"/>
          <w:rFonts w:ascii="Calibri" w:hAnsi="Calibri" w:cs="Calibri"/>
        </w:rPr>
        <w:t> </w:t>
      </w:r>
      <w:bookmarkStart w:id="141"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6C39F7">
        <w:rPr>
          <w:rStyle w:val="MISCTableCaptionHeaderBold8pt"/>
          <w:noProof/>
        </w:rPr>
        <w:t>9</w:t>
      </w:r>
      <w:r w:rsidRPr="00FD0CD0">
        <w:rPr>
          <w:rStyle w:val="MISCTableCaptionHeaderBold8pt"/>
        </w:rPr>
        <w:fldChar w:fldCharType="end"/>
      </w:r>
      <w:bookmarkEnd w:id="139"/>
      <w:bookmarkEnd w:id="140"/>
      <w:bookmarkEnd w:id="141"/>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Size of the second disk in GB to attach to a VM or a group of VMs. This variable is only mandatory on Docker nodes (UCP, DTR, worker) and NFS node. It is not required for the logger node or the load balancers.</w:t>
            </w:r>
          </w:p>
        </w:tc>
      </w:tr>
    </w:tbl>
    <w:p w14:paraId="768FF4C7" w14:textId="77777777" w:rsidR="00734D48" w:rsidRDefault="00734D48" w:rsidP="000615E7">
      <w:pPr>
        <w:pStyle w:val="Heading2"/>
      </w:pPr>
      <w:bookmarkStart w:id="142" w:name="_Toc531698797"/>
    </w:p>
    <w:p w14:paraId="0026A9C9" w14:textId="77777777" w:rsidR="000615E7" w:rsidRDefault="000615E7" w:rsidP="000615E7">
      <w:pPr>
        <w:pStyle w:val="Heading2"/>
      </w:pPr>
      <w:bookmarkStart w:id="143" w:name="_Toc7522295"/>
      <w:r>
        <w:t>VMware configuration</w:t>
      </w:r>
      <w:bookmarkEnd w:id="142"/>
      <w:bookmarkEnd w:id="143"/>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6C39F7" w:rsidRPr="006C39F7">
        <w:t>Table</w:t>
      </w:r>
      <w:r w:rsidR="006C39F7" w:rsidRPr="006C39F7">
        <w:rPr>
          <w:rFonts w:ascii="Calibri" w:hAnsi="Calibri" w:cs="Calibri"/>
        </w:rPr>
        <w:t> </w:t>
      </w:r>
      <w:r w:rsidR="006C39F7" w:rsidRPr="006C39F7">
        <w:t>10</w:t>
      </w:r>
      <w:r w:rsidRPr="00566ADC">
        <w:fldChar w:fldCharType="end"/>
      </w:r>
      <w:r>
        <w:t>.</w:t>
      </w:r>
    </w:p>
    <w:p w14:paraId="15670FE6" w14:textId="77777777" w:rsidR="000615E7" w:rsidRDefault="000615E7" w:rsidP="000615E7">
      <w:pPr>
        <w:pStyle w:val="MISCTableCaptionHeader8pt"/>
      </w:pPr>
      <w:bookmarkStart w:id="144" w:name="_Refd17e56518"/>
      <w:bookmarkStart w:id="145" w:name="_Tocd17e56518"/>
      <w:r w:rsidRPr="00566ADC">
        <w:rPr>
          <w:rStyle w:val="MISCTableCaptionHeaderBold8pt"/>
        </w:rPr>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10</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3E2595E9" w:rsidR="000615E7" w:rsidRDefault="00234962" w:rsidP="00CD4360">
            <w:pPr>
              <w:pStyle w:val="TableBody8pt"/>
            </w:pPr>
            <w:r>
              <w:t>group_var</w:t>
            </w:r>
            <w:r w:rsidR="00B0382D">
              <w:t>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44A7DF2A" w:rsidR="000615E7" w:rsidRDefault="00234962" w:rsidP="00CD4360">
            <w:pPr>
              <w:pStyle w:val="TableBody8pt"/>
            </w:pPr>
            <w:r>
              <w:t>group_var</w:t>
            </w:r>
            <w:r w:rsidR="00B0382D">
              <w:t>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7F87092D" w:rsidR="000615E7" w:rsidRDefault="00234962" w:rsidP="00CD4360">
            <w:pPr>
              <w:pStyle w:val="TableBody8pt"/>
            </w:pPr>
            <w:r>
              <w:rPr>
                <w:rStyle w:val="BoldEmpha"/>
              </w:rPr>
              <w:t>group_var</w:t>
            </w:r>
            <w:r w:rsidR="0083650F">
              <w:rPr>
                <w:rStyle w:val="BoldEmpha"/>
              </w:rPr>
              <w:t>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6710A248" w:rsidR="000615E7" w:rsidRDefault="00234962" w:rsidP="00CD4360">
            <w:pPr>
              <w:pStyle w:val="TableBody8pt"/>
            </w:pPr>
            <w:r>
              <w:t>group_var</w:t>
            </w:r>
            <w:r w:rsidR="00B0382D">
              <w:t>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08C0D900" w:rsidR="000615E7" w:rsidRDefault="00234962" w:rsidP="00CD4360">
            <w:pPr>
              <w:pStyle w:val="TableBody8pt"/>
            </w:pPr>
            <w:r>
              <w:t>group_var</w:t>
            </w:r>
            <w:r w:rsidR="00B0382D">
              <w:t>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lastRenderedPageBreak/>
              <w:t>vm_username</w:t>
            </w:r>
          </w:p>
        </w:tc>
        <w:tc>
          <w:tcPr>
            <w:tcW w:w="1620" w:type="dxa"/>
          </w:tcPr>
          <w:p w14:paraId="4511951A" w14:textId="76BCCFB3" w:rsidR="000615E7" w:rsidRDefault="00234962" w:rsidP="00CD4360">
            <w:pPr>
              <w:pStyle w:val="TableBody8pt"/>
            </w:pPr>
            <w:r>
              <w:t>group_var</w:t>
            </w:r>
            <w:r w:rsidR="00B0382D">
              <w:t>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6E590090" w:rsidR="000615E7" w:rsidRPr="00A96C4E" w:rsidRDefault="00234962" w:rsidP="00CD4360">
            <w:pPr>
              <w:pStyle w:val="TableBody8pt"/>
              <w:rPr>
                <w:rStyle w:val="BoldEmpha"/>
              </w:rPr>
            </w:pPr>
            <w:r>
              <w:rPr>
                <w:rStyle w:val="BoldEmpha"/>
              </w:rPr>
              <w:t>group_var</w:t>
            </w:r>
            <w:r w:rsidR="0083650F">
              <w:rPr>
                <w:rStyle w:val="BoldEmpha"/>
              </w:rPr>
              <w:t>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6EEB9BE8" w:rsidR="000615E7" w:rsidRDefault="00234962" w:rsidP="00CD4360">
            <w:pPr>
              <w:pStyle w:val="TableBody8pt"/>
            </w:pPr>
            <w:r>
              <w:t>group_var</w:t>
            </w:r>
            <w:r w:rsidR="00B0382D">
              <w:t>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C6E16DE" w:rsidR="000615E7" w:rsidRDefault="00234962" w:rsidP="00CD4360">
            <w:pPr>
              <w:pStyle w:val="TableBody8pt"/>
            </w:pPr>
            <w:r>
              <w:t>group_var</w:t>
            </w:r>
            <w:r w:rsidR="00B0382D">
              <w:t>s/all/vars</w:t>
            </w:r>
          </w:p>
        </w:tc>
        <w:tc>
          <w:tcPr>
            <w:tcW w:w="6960" w:type="dxa"/>
          </w:tcPr>
          <w:p w14:paraId="380B13DF" w14:textId="77777777" w:rsidR="000615E7" w:rsidRDefault="000615E7" w:rsidP="00CD4360">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t>datastores</w:t>
            </w:r>
          </w:p>
        </w:tc>
        <w:tc>
          <w:tcPr>
            <w:tcW w:w="1620" w:type="dxa"/>
          </w:tcPr>
          <w:p w14:paraId="4F3D9250" w14:textId="72950086" w:rsidR="000615E7" w:rsidRDefault="00234962" w:rsidP="00CD4360">
            <w:pPr>
              <w:pStyle w:val="TableBody8pt"/>
            </w:pPr>
            <w:r>
              <w:t>group_var</w:t>
            </w:r>
            <w:r w:rsidR="00B0382D">
              <w:t>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55BAE432" w:rsidR="000615E7" w:rsidRDefault="00234962" w:rsidP="00CD4360">
            <w:pPr>
              <w:pStyle w:val="TableBody8pt"/>
            </w:pPr>
            <w:r>
              <w:t>group_var</w:t>
            </w:r>
            <w:r w:rsidR="00B0382D">
              <w:t>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60326A43" w:rsidR="000615E7" w:rsidRDefault="00234962" w:rsidP="00CD4360">
            <w:pPr>
              <w:pStyle w:val="TableBody8pt"/>
            </w:pPr>
            <w:r>
              <w:t>group_var</w:t>
            </w:r>
            <w:r w:rsidR="00B0382D">
              <w:t>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2FC2F0FC" w:rsidR="000615E7" w:rsidRDefault="00234962" w:rsidP="00CD4360">
            <w:pPr>
              <w:pStyle w:val="TableBody8pt"/>
            </w:pPr>
            <w:r>
              <w:t>group_var</w:t>
            </w:r>
            <w:r w:rsidR="00B0382D">
              <w:t>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t>vm_portgroup</w:t>
            </w:r>
          </w:p>
        </w:tc>
        <w:tc>
          <w:tcPr>
            <w:tcW w:w="1620" w:type="dxa"/>
          </w:tcPr>
          <w:p w14:paraId="320D25DF" w14:textId="7A5328E9" w:rsidR="000615E7" w:rsidRDefault="00234962" w:rsidP="00CD4360">
            <w:pPr>
              <w:pStyle w:val="TableBody8pt"/>
            </w:pPr>
            <w:r>
              <w:t>group_var</w:t>
            </w:r>
            <w:r w:rsidR="00B0382D">
              <w:t>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7" w:name="_Refd17e56725"/>
      <w:bookmarkStart w:id="148" w:name="_Tocd17e56725"/>
    </w:p>
    <w:p w14:paraId="3D1B92F3" w14:textId="77777777" w:rsidR="000615E7" w:rsidRDefault="000615E7" w:rsidP="000615E7">
      <w:pPr>
        <w:pStyle w:val="Heading2"/>
      </w:pPr>
      <w:bookmarkStart w:id="149" w:name="_Toc531698800"/>
      <w:bookmarkStart w:id="150" w:name="_Toc7522296"/>
      <w:r>
        <w:t>Networking configuration</w:t>
      </w:r>
      <w:bookmarkEnd w:id="147"/>
      <w:bookmarkEnd w:id="148"/>
      <w:bookmarkEnd w:id="149"/>
      <w:bookmarkEnd w:id="150"/>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6C39F7" w:rsidRPr="006C39F7">
        <w:t>Table</w:t>
      </w:r>
      <w:r w:rsidR="006C39F7" w:rsidRPr="006C39F7">
        <w:rPr>
          <w:rFonts w:ascii="Calibri" w:hAnsi="Calibri" w:cs="Calibri"/>
        </w:rPr>
        <w:t> </w:t>
      </w:r>
      <w:r w:rsidR="006C39F7" w:rsidRPr="006C39F7">
        <w:t>11</w:t>
      </w:r>
      <w:r w:rsidRPr="00566ADC">
        <w:fldChar w:fldCharType="end"/>
      </w:r>
      <w:r>
        <w:t>.</w:t>
      </w:r>
    </w:p>
    <w:p w14:paraId="0EA43067" w14:textId="77777777" w:rsidR="000615E7" w:rsidRDefault="000615E7" w:rsidP="000615E7">
      <w:pPr>
        <w:pStyle w:val="MISCTableCaptionHeader8pt"/>
      </w:pPr>
      <w:bookmarkStart w:id="151" w:name="_Refd17e56737"/>
      <w:bookmarkStart w:id="152" w:name="_Tocd17e56737"/>
      <w:r w:rsidRPr="00566ADC">
        <w:rPr>
          <w:rStyle w:val="MISCTableCaptionHeaderBold8pt"/>
        </w:rPr>
        <w:t>Table</w:t>
      </w:r>
      <w:r w:rsidRPr="00566ADC">
        <w:rPr>
          <w:rStyle w:val="MISCTableCaptionHeaderBold8pt"/>
          <w:rFonts w:ascii="Calibri" w:hAnsi="Calibri" w:cs="Calibri"/>
        </w:rPr>
        <w:t> </w:t>
      </w:r>
      <w:bookmarkStart w:id="153"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11</w:t>
      </w:r>
      <w:r w:rsidRPr="00566ADC">
        <w:rPr>
          <w:rStyle w:val="MISCTableCaptionHeaderBold8pt"/>
        </w:rPr>
        <w:fldChar w:fldCharType="end"/>
      </w:r>
      <w:bookmarkEnd w:id="151"/>
      <w:bookmarkEnd w:id="152"/>
      <w:bookmarkEnd w:id="153"/>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5F5A89A1" w:rsidR="000615E7" w:rsidRDefault="00234962" w:rsidP="00CD4360">
            <w:pPr>
              <w:pStyle w:val="TableBody8pt"/>
            </w:pPr>
            <w:r>
              <w:t>group_var</w:t>
            </w:r>
            <w:r w:rsidR="00B0382D">
              <w:t>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64D57D89" w:rsidR="000615E7" w:rsidRDefault="00234962" w:rsidP="00CD4360">
            <w:pPr>
              <w:pStyle w:val="TableBody8pt"/>
            </w:pPr>
            <w:r>
              <w:t>group_var</w:t>
            </w:r>
            <w:r w:rsidR="00B0382D">
              <w:t>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76F72FD0" w:rsidR="000615E7" w:rsidRDefault="00234962" w:rsidP="00CD4360">
            <w:pPr>
              <w:pStyle w:val="TableBody8pt"/>
            </w:pPr>
            <w:r>
              <w:t>group_var</w:t>
            </w:r>
            <w:r w:rsidR="00B0382D">
              <w:t>s/all/vars</w:t>
            </w:r>
          </w:p>
        </w:tc>
        <w:tc>
          <w:tcPr>
            <w:tcW w:w="7050" w:type="dxa"/>
          </w:tcPr>
          <w:p w14:paraId="1C3DCF40" w14:textId="34966CC4" w:rsidR="000615E7" w:rsidRDefault="000615E7" w:rsidP="00CD4360">
            <w:pPr>
              <w:pStyle w:val="TableBody8pt"/>
            </w:pPr>
            <w:r>
              <w:t>List of DNS servers to be used, in list format, i.e. ['</w:t>
            </w:r>
            <w:r w:rsidR="003D0F84">
              <w:rPr>
                <w:rStyle w:val="CodingLanguage"/>
              </w:rPr>
              <w:t>10.60.59</w:t>
            </w:r>
            <w:r>
              <w:rPr>
                <w:rStyle w:val="CodingLanguage"/>
              </w:rPr>
              <w:t>.1</w:t>
            </w:r>
            <w:r>
              <w:t>','</w:t>
            </w:r>
            <w:r w:rsidR="003D0F84">
              <w:rPr>
                <w:rStyle w:val="CodingLanguage"/>
              </w:rPr>
              <w:t>10.60.59</w:t>
            </w:r>
            <w:r>
              <w:rPr>
                <w:rStyle w:val="CodingLanguage"/>
              </w:rPr>
              <w:t>.2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0B1E7B2" w:rsidR="000615E7" w:rsidRDefault="00234962" w:rsidP="00CD4360">
            <w:pPr>
              <w:pStyle w:val="TableBody8pt"/>
            </w:pPr>
            <w:r>
              <w:t>group_var</w:t>
            </w:r>
            <w:r w:rsidR="00B0382D">
              <w:t>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t>ntp_server</w:t>
            </w:r>
            <w:r w:rsidR="00311E7B">
              <w:t>s</w:t>
            </w:r>
          </w:p>
        </w:tc>
        <w:tc>
          <w:tcPr>
            <w:tcW w:w="1620" w:type="dxa"/>
          </w:tcPr>
          <w:p w14:paraId="45692F5D" w14:textId="09F0F740" w:rsidR="000615E7" w:rsidRDefault="00234962" w:rsidP="00CD4360">
            <w:pPr>
              <w:pStyle w:val="TableBody8pt"/>
            </w:pPr>
            <w:r>
              <w:t>group_var</w:t>
            </w:r>
            <w:r w:rsidR="00B0382D">
              <w:t>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30">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4" w:name="_Refd17e56844"/>
      <w:bookmarkStart w:id="155" w:name="_Tocd17e56844"/>
      <w:bookmarkStart w:id="156" w:name="_Toc531698801"/>
    </w:p>
    <w:p w14:paraId="389740BC" w14:textId="77777777" w:rsidR="000615E7" w:rsidRDefault="000615E7" w:rsidP="000615E7">
      <w:pPr>
        <w:pStyle w:val="Heading2"/>
      </w:pPr>
      <w:bookmarkStart w:id="157" w:name="_Toc7522297"/>
      <w:r>
        <w:t>Environment configuration</w:t>
      </w:r>
      <w:bookmarkEnd w:id="154"/>
      <w:bookmarkEnd w:id="155"/>
      <w:bookmarkEnd w:id="156"/>
      <w:bookmarkEnd w:id="157"/>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6C39F7" w:rsidRPr="006C39F7">
        <w:t>Table</w:t>
      </w:r>
      <w:r w:rsidR="006C39F7" w:rsidRPr="006C39F7">
        <w:rPr>
          <w:rFonts w:ascii="Calibri" w:hAnsi="Calibri" w:cs="Calibri"/>
        </w:rPr>
        <w:t> </w:t>
      </w:r>
      <w:r w:rsidR="006C39F7" w:rsidRPr="006C39F7">
        <w:t>12</w:t>
      </w:r>
      <w:r w:rsidRPr="00566ADC">
        <w:fldChar w:fldCharType="end"/>
      </w:r>
      <w:r>
        <w:t xml:space="preserve"> below.</w:t>
      </w:r>
    </w:p>
    <w:p w14:paraId="67DBCA06" w14:textId="77777777" w:rsidR="000615E7" w:rsidRDefault="000615E7" w:rsidP="000615E7">
      <w:pPr>
        <w:pStyle w:val="MISCTableCaptionHeader8pt"/>
      </w:pPr>
      <w:bookmarkStart w:id="158" w:name="_Refd17e56856"/>
      <w:bookmarkStart w:id="159" w:name="_Tocd17e56856"/>
      <w:r w:rsidRPr="00566ADC">
        <w:rPr>
          <w:rStyle w:val="MISCTableCaptionHeaderBold8pt"/>
        </w:rPr>
        <w:t>Table</w:t>
      </w:r>
      <w:r w:rsidRPr="00566ADC">
        <w:rPr>
          <w:rStyle w:val="MISCTableCaptionHeaderBold8pt"/>
          <w:rFonts w:ascii="Calibri" w:hAnsi="Calibri" w:cs="Calibri"/>
        </w:rPr>
        <w:t> </w:t>
      </w:r>
      <w:bookmarkStart w:id="160"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12</w:t>
      </w:r>
      <w:r w:rsidRPr="00566ADC">
        <w:rPr>
          <w:rStyle w:val="MISCTableCaptionHeaderBold8pt"/>
        </w:rPr>
        <w:fldChar w:fldCharType="end"/>
      </w:r>
      <w:bookmarkEnd w:id="158"/>
      <w:bookmarkEnd w:id="159"/>
      <w:bookmarkEnd w:id="160"/>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3F6B7B00" w:rsidR="000615E7" w:rsidRDefault="00234962" w:rsidP="00CD4360">
            <w:pPr>
              <w:pStyle w:val="TableBody8pt"/>
            </w:pPr>
            <w:r>
              <w:t>group_var</w:t>
            </w:r>
            <w:r w:rsidR="00B0382D">
              <w:t>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'http://15.184.4.2:8080'</w:t>
            </w:r>
            <w:r>
              <w:t>. This variable defines the HTTPS proxy URL if your environment is behind a proxy.</w:t>
            </w:r>
          </w:p>
          <w:p w14:paraId="11F0DEFB" w14:textId="162E4894"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'localhost,127.0.0.1,.cloudra.l</w:t>
            </w:r>
            <w:r w:rsidR="003D0F84">
              <w:rPr>
                <w:rStyle w:val="CodingLanguage"/>
              </w:rPr>
              <w:t>ocal,10.60.59</w:t>
            </w:r>
            <w:r>
              <w:rPr>
                <w:rStyle w:val="CodingLanguage"/>
              </w:rPr>
              <w:t>.'</w:t>
            </w:r>
          </w:p>
        </w:tc>
      </w:tr>
    </w:tbl>
    <w:p w14:paraId="035C8006" w14:textId="77777777" w:rsidR="000615E7" w:rsidRPr="007F555D" w:rsidRDefault="000615E7" w:rsidP="007F555D">
      <w:bookmarkStart w:id="161" w:name="_Refd17e56929"/>
      <w:bookmarkStart w:id="162" w:name="_Tocd17e56929"/>
    </w:p>
    <w:p w14:paraId="767E2C71" w14:textId="77777777" w:rsidR="008B26C1" w:rsidRDefault="008B26C1" w:rsidP="000615E7">
      <w:pPr>
        <w:pStyle w:val="Heading2"/>
      </w:pPr>
      <w:bookmarkStart w:id="163" w:name="_Toc531698802"/>
    </w:p>
    <w:p w14:paraId="0EA814F0" w14:textId="77777777" w:rsidR="000615E7" w:rsidRDefault="000615E7" w:rsidP="000615E7">
      <w:pPr>
        <w:pStyle w:val="Heading2"/>
      </w:pPr>
      <w:bookmarkStart w:id="164" w:name="_Toc7522298"/>
      <w:r>
        <w:t>Docker configuration</w:t>
      </w:r>
      <w:bookmarkEnd w:id="161"/>
      <w:bookmarkEnd w:id="162"/>
      <w:bookmarkEnd w:id="163"/>
      <w:bookmarkEnd w:id="164"/>
    </w:p>
    <w:p w14:paraId="6137FBD9" w14:textId="45B21051" w:rsidR="000615E7" w:rsidRDefault="000615E7" w:rsidP="0058095B">
      <w:pPr>
        <w:pStyle w:val="BodyTextMetricHPELight10pt"/>
      </w:pPr>
      <w:r>
        <w:t xml:space="preserve">All Docker-related variables are mandatory </w:t>
      </w:r>
      <w:r w:rsidR="001A0ECE">
        <w:t xml:space="preserve">unless otherwise stated </w:t>
      </w:r>
      <w:r>
        <w:t xml:space="preserve">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6C39F7" w:rsidRPr="006C39F7">
        <w:t>Table</w:t>
      </w:r>
      <w:r w:rsidR="006C39F7" w:rsidRPr="006C39F7">
        <w:rPr>
          <w:rFonts w:ascii="Calibri" w:hAnsi="Calibri" w:cs="Calibri"/>
        </w:rPr>
        <w:t> </w:t>
      </w:r>
      <w:r w:rsidR="006C39F7" w:rsidRPr="006C39F7">
        <w:t>13</w:t>
      </w:r>
      <w:r w:rsidRPr="00566ADC">
        <w:fldChar w:fldCharType="end"/>
      </w:r>
      <w:r w:rsidRPr="00566ADC">
        <w:t>.</w:t>
      </w:r>
    </w:p>
    <w:p w14:paraId="3BC5AAAB" w14:textId="77777777" w:rsidR="000615E7" w:rsidRDefault="000615E7" w:rsidP="000615E7">
      <w:pPr>
        <w:pStyle w:val="MISCTableCaptionHeader8pt"/>
      </w:pPr>
      <w:bookmarkStart w:id="165" w:name="_Refd17e56941"/>
      <w:bookmarkStart w:id="166" w:name="_Tocd17e56941"/>
      <w:r w:rsidRPr="00566ADC">
        <w:rPr>
          <w:rStyle w:val="MISCTableCaptionHeaderBold8pt"/>
        </w:rPr>
        <w:t>Table</w:t>
      </w:r>
      <w:r w:rsidRPr="00566ADC">
        <w:rPr>
          <w:rStyle w:val="MISCTableCaptionHeaderBold8pt"/>
          <w:rFonts w:ascii="Calibri" w:hAnsi="Calibri" w:cs="Calibri"/>
        </w:rPr>
        <w:t> </w:t>
      </w:r>
      <w:bookmarkStart w:id="167"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13</w:t>
      </w:r>
      <w:r w:rsidRPr="00566ADC">
        <w:rPr>
          <w:rStyle w:val="MISCTableCaptionHeaderBold8pt"/>
        </w:rPr>
        <w:fldChar w:fldCharType="end"/>
      </w:r>
      <w:bookmarkEnd w:id="165"/>
      <w:bookmarkEnd w:id="166"/>
      <w:bookmarkEnd w:id="167"/>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411DF354" w:rsidR="000615E7" w:rsidRDefault="00234962" w:rsidP="007F555D">
            <w:pPr>
              <w:pStyle w:val="TableBody8pt"/>
            </w:pPr>
            <w:r>
              <w:rPr>
                <w:rStyle w:val="BoldEmpha"/>
              </w:rPr>
              <w:t>group_var</w:t>
            </w:r>
            <w:r w:rsidR="0083650F">
              <w:rPr>
                <w:rStyle w:val="BoldEmpha"/>
              </w:rPr>
              <w:t>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1">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t>docker_ee_reponame</w:t>
            </w:r>
          </w:p>
        </w:tc>
        <w:tc>
          <w:tcPr>
            <w:tcW w:w="1800" w:type="dxa"/>
            <w:shd w:val="clear" w:color="auto" w:fill="auto"/>
          </w:tcPr>
          <w:p w14:paraId="3AE437C3" w14:textId="457B1D5E" w:rsidR="000615E7" w:rsidRDefault="00234962" w:rsidP="007F555D">
            <w:pPr>
              <w:pStyle w:val="TableBody8pt"/>
            </w:pPr>
            <w:r>
              <w:t>group_var</w:t>
            </w:r>
            <w:r w:rsidR="00B0382D">
              <w:t>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0701652D" w:rsidR="003C00E2" w:rsidRDefault="00234962" w:rsidP="007F555D">
            <w:pPr>
              <w:pStyle w:val="TableBody8pt"/>
            </w:pPr>
            <w:r>
              <w:t>group_var</w:t>
            </w:r>
            <w:r w:rsidR="00B0382D">
              <w:t>s/all/vars</w:t>
            </w:r>
          </w:p>
        </w:tc>
        <w:tc>
          <w:tcPr>
            <w:tcW w:w="6900" w:type="dxa"/>
            <w:shd w:val="clear" w:color="auto" w:fill="auto"/>
          </w:tcPr>
          <w:p w14:paraId="1C43F37D" w14:textId="5B28C133" w:rsidR="003C00E2" w:rsidRDefault="001A0ECE" w:rsidP="00EA326C">
            <w:pPr>
              <w:pStyle w:val="TableBody8pt"/>
            </w:pPr>
            <w:r>
              <w:t xml:space="preserve">Optional. </w:t>
            </w:r>
            <w:r w:rsidR="003C00E2">
              <w:t xml:space="preserve">Specify an exact version of Docker EE to download from the repo defined by </w:t>
            </w:r>
            <w:r w:rsidR="003C00E2"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345BA4F7" w:rsidR="000615E7" w:rsidRDefault="00234962" w:rsidP="007F555D">
            <w:pPr>
              <w:pStyle w:val="TableBody8pt"/>
            </w:pPr>
            <w:r>
              <w:t>group_var</w:t>
            </w:r>
            <w:r w:rsidR="00B0382D">
              <w:t>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03C237F5" w:rsidR="000615E7" w:rsidRDefault="00234962" w:rsidP="007F555D">
            <w:pPr>
              <w:pStyle w:val="TableBody8pt"/>
            </w:pPr>
            <w:r>
              <w:t>group_var</w:t>
            </w:r>
            <w:r w:rsidR="00B0382D">
              <w:t>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t>ucp_version</w:t>
            </w:r>
          </w:p>
        </w:tc>
        <w:tc>
          <w:tcPr>
            <w:tcW w:w="1800" w:type="dxa"/>
            <w:shd w:val="clear" w:color="auto" w:fill="auto"/>
          </w:tcPr>
          <w:p w14:paraId="274DFF33" w14:textId="2E464F9E" w:rsidR="000615E7" w:rsidRDefault="00234962" w:rsidP="007F555D">
            <w:pPr>
              <w:pStyle w:val="TableBody8pt"/>
            </w:pPr>
            <w:r>
              <w:t>group_var</w:t>
            </w:r>
            <w:r w:rsidR="00B0382D">
              <w:t>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12A3FF8F" w:rsidR="000615E7" w:rsidRDefault="00234962" w:rsidP="007F555D">
            <w:pPr>
              <w:pStyle w:val="TableBody8pt"/>
            </w:pPr>
            <w:r>
              <w:t>group_var</w:t>
            </w:r>
            <w:r w:rsidR="00B0382D">
              <w:t>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7F1613C4" w:rsidR="000615E7" w:rsidRDefault="00234962" w:rsidP="007F555D">
            <w:pPr>
              <w:pStyle w:val="TableBody8pt"/>
            </w:pPr>
            <w:r>
              <w:t>group_var</w:t>
            </w:r>
            <w:r w:rsidR="00B0382D">
              <w:t>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03926592" w:rsidR="000615E7" w:rsidRDefault="00234962" w:rsidP="007F555D">
            <w:pPr>
              <w:pStyle w:val="TableBody8pt"/>
            </w:pPr>
            <w:r>
              <w:t>group_var</w:t>
            </w:r>
            <w:r w:rsidR="00B0382D">
              <w:t>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533C6C61" w:rsidR="000615E7" w:rsidRDefault="00234962" w:rsidP="007F555D">
            <w:pPr>
              <w:pStyle w:val="TableBody8pt"/>
            </w:pPr>
            <w:r>
              <w:rPr>
                <w:rStyle w:val="BoldEmpha"/>
              </w:rPr>
              <w:t>group_var</w:t>
            </w:r>
            <w:r w:rsidR="0083650F">
              <w:rPr>
                <w:rStyle w:val="BoldEmpha"/>
              </w:rPr>
              <w:t>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0F06F242" w:rsidR="000615E7" w:rsidRDefault="00234962" w:rsidP="007F555D">
            <w:pPr>
              <w:pStyle w:val="TableBody8pt"/>
            </w:pPr>
            <w:r>
              <w:t>group_var</w:t>
            </w:r>
            <w:r w:rsidR="00B0382D">
              <w:t>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8" w:name="_Ref523848173"/>
      <w:bookmarkStart w:id="169" w:name="_Toc531698803"/>
      <w:bookmarkStart w:id="170" w:name="_Toc7522299"/>
      <w:bookmarkStart w:id="171" w:name="_Refd17e57162"/>
      <w:bookmarkStart w:id="172" w:name="_Tocd17e57162"/>
      <w:r w:rsidRPr="00D11FDE">
        <w:t>Orchestrator configuration</w:t>
      </w:r>
      <w:bookmarkEnd w:id="168"/>
      <w:bookmarkEnd w:id="169"/>
      <w:bookmarkEnd w:id="170"/>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r w:rsidRPr="008B26C1">
        <w:rPr>
          <w:rStyle w:val="CodingLanguage"/>
        </w:rPr>
        <w:t>cpus: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0EF3C74" w:rsidR="008B26C1" w:rsidRPr="008B26C1" w:rsidRDefault="008B26C1" w:rsidP="008B26C1">
      <w:pPr>
        <w:pStyle w:val="BodyTextMetricHPELight10pt"/>
        <w:rPr>
          <w:rStyle w:val="CodingLanguage"/>
        </w:rPr>
      </w:pPr>
      <w:r w:rsidRPr="008B26C1">
        <w:rPr>
          <w:rStyle w:val="CodingLanguage"/>
        </w:rPr>
        <w:lastRenderedPageBreak/>
        <w:t>[vm_wrk_lnx]</w:t>
      </w:r>
      <w:r w:rsidRPr="008B26C1">
        <w:rPr>
          <w:rStyle w:val="CodingLanguage"/>
        </w:rPr>
        <w:br/>
        <w:t>hpe-worker01 i</w:t>
      </w:r>
      <w:r w:rsidR="003D0F84">
        <w:rPr>
          <w:rStyle w:val="CodingLanguage"/>
        </w:rPr>
        <w:t>p_addr='10.60.59</w:t>
      </w:r>
      <w:r w:rsidRPr="008B26C1">
        <w:rPr>
          <w:rStyle w:val="CodingLanguage"/>
        </w:rPr>
        <w:t>.122/22' esxi_host='esx04.cloudra.lo</w:t>
      </w:r>
      <w:r w:rsidR="003D0F84">
        <w:rPr>
          <w:rStyle w:val="CodingLanguage"/>
        </w:rPr>
        <w:t xml:space="preserve">cal' </w:t>
      </w:r>
      <w:r w:rsidR="003D0F84">
        <w:rPr>
          <w:rStyle w:val="CodingLanguage"/>
        </w:rPr>
        <w:br/>
        <w:t>hpe-worker02 ip_addr='10.60.59</w:t>
      </w:r>
      <w:r w:rsidRPr="008B26C1">
        <w:rPr>
          <w:rStyle w:val="CodingLanguage"/>
        </w:rPr>
        <w:t xml:space="preserve">.123/22' esxi_host='esx05.cloudra.local' </w:t>
      </w:r>
      <w:r w:rsidR="003D0F84">
        <w:rPr>
          <w:rStyle w:val="CodingLanguage"/>
        </w:rPr>
        <w:br/>
        <w:t>hpe-worker03 ip_addr='10.60.59</w:t>
      </w:r>
      <w:r w:rsidRPr="008B26C1">
        <w:rPr>
          <w:rStyle w:val="CodingLanguage"/>
        </w:rPr>
        <w:t>.124/22'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the Docker documentation at </w:t>
      </w:r>
      <w:hyperlink r:id="rId32"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3"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3" w:name="_Toc531698804"/>
      <w:bookmarkStart w:id="174" w:name="_Toc7522300"/>
      <w:r w:rsidRPr="00F01248">
        <w:t>Kubernetes configuration</w:t>
      </w:r>
      <w:bookmarkEnd w:id="173"/>
      <w:bookmarkEnd w:id="174"/>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6C39F7" w:rsidRPr="006C39F7">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B4209A0" w:rsidR="000615E7" w:rsidRDefault="000615E7" w:rsidP="0058095B">
      <w:pPr>
        <w:pStyle w:val="BodyTextMetricHPELight10pt"/>
      </w:pPr>
      <w:r>
        <w:t xml:space="preserve">The variable </w:t>
      </w:r>
      <w:r w:rsidRPr="00105805">
        <w:rPr>
          <w:rStyle w:val="CodingLanguage"/>
        </w:rPr>
        <w:t>k8s_pod_cidr</w:t>
      </w:r>
      <w:r>
        <w:t xml:space="preserve"> is specified in </w:t>
      </w:r>
      <w:r w:rsidR="00234962">
        <w:rPr>
          <w:rStyle w:val="CodingLanguage"/>
        </w:rPr>
        <w:t>group_var</w:t>
      </w:r>
      <w:r w:rsidR="00B0382D">
        <w:rPr>
          <w:rStyle w:val="CodingLanguage"/>
        </w:rPr>
        <w:t>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5" w:name="_Ref523938358"/>
      <w:r w:rsidRPr="00F01248">
        <w:t>Kubernetes Persistent Volume configuration</w:t>
      </w:r>
      <w:bookmarkEnd w:id="175"/>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6C39F7" w:rsidRPr="006C39F7">
        <w:t>Table 14</w:t>
      </w:r>
      <w:r w:rsidR="00D4707B" w:rsidRPr="00D4707B">
        <w:fldChar w:fldCharType="end"/>
      </w:r>
      <w:r w:rsidR="00D4707B" w:rsidRPr="00D4707B">
        <w:t>.</w:t>
      </w:r>
    </w:p>
    <w:p w14:paraId="6467AFC4" w14:textId="10E88886" w:rsidR="000615E7" w:rsidRDefault="000615E7" w:rsidP="00D4707B">
      <w:bookmarkStart w:id="176" w:name="_Ref523848569"/>
      <w:bookmarkStart w:id="177" w:name="_Ref4055069"/>
      <w:r w:rsidRPr="00105805">
        <w:rPr>
          <w:rStyle w:val="MISCTableCaptionHeaderBold8pt"/>
        </w:rPr>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6C39F7">
        <w:rPr>
          <w:rStyle w:val="MISCTableCaptionHeaderBold8pt"/>
          <w:noProof/>
        </w:rPr>
        <w:t>14</w:t>
      </w:r>
      <w:r w:rsidRPr="00105805">
        <w:rPr>
          <w:rStyle w:val="MISCTableCaptionHeaderBold8pt"/>
        </w:rPr>
        <w:fldChar w:fldCharType="end"/>
      </w:r>
      <w:bookmarkEnd w:id="176"/>
      <w:bookmarkEnd w:id="177"/>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7FE9504D" w:rsidR="000615E7" w:rsidRDefault="00234962" w:rsidP="00CD4360">
            <w:pPr>
              <w:pStyle w:val="TableBody8pt"/>
            </w:pPr>
            <w:r>
              <w:t>group_var</w:t>
            </w:r>
            <w:r w:rsidR="00B0382D">
              <w:t>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4AE2E32" w:rsidR="00A9320A" w:rsidRDefault="00234962" w:rsidP="00CD4360">
            <w:pPr>
              <w:pStyle w:val="TableBody8pt"/>
            </w:pPr>
            <w:r>
              <w:t>group_var</w:t>
            </w:r>
            <w:r w:rsidR="00B0382D">
              <w:t>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t>nfs_provisioner_serviceaccount</w:t>
            </w:r>
          </w:p>
        </w:tc>
        <w:tc>
          <w:tcPr>
            <w:tcW w:w="1710" w:type="dxa"/>
          </w:tcPr>
          <w:p w14:paraId="0FB8E9A3" w14:textId="7F30178D" w:rsidR="00A9320A" w:rsidRPr="00A9320A" w:rsidRDefault="00234962" w:rsidP="00CD4360">
            <w:pPr>
              <w:pStyle w:val="TableBody8pt"/>
            </w:pPr>
            <w:r>
              <w:t>group_var</w:t>
            </w:r>
            <w:r w:rsidR="00B0382D">
              <w:t>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0B93F10A" w:rsidR="000615E7" w:rsidRDefault="00234962" w:rsidP="00CD4360">
            <w:pPr>
              <w:pStyle w:val="TableBody8pt"/>
            </w:pPr>
            <w:r>
              <w:t>group_var</w:t>
            </w:r>
            <w:r w:rsidR="00B0382D">
              <w:t>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299BC6F3" w:rsidR="000615E7" w:rsidRDefault="00234962" w:rsidP="00CD4360">
            <w:pPr>
              <w:pStyle w:val="TableBody8pt"/>
            </w:pPr>
            <w:r>
              <w:t>group_var</w:t>
            </w:r>
            <w:r w:rsidR="00B0382D">
              <w:t>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300D5748" w:rsidR="000615E7" w:rsidRDefault="00234962" w:rsidP="00CD4360">
            <w:pPr>
              <w:pStyle w:val="TableBody8pt"/>
            </w:pPr>
            <w:r>
              <w:t>group_var</w:t>
            </w:r>
            <w:r w:rsidR="00B0382D">
              <w:t>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70BE192B" w:rsidR="000615E7" w:rsidRDefault="00234962" w:rsidP="00CD4360">
            <w:pPr>
              <w:pStyle w:val="TableBody8pt"/>
            </w:pPr>
            <w:r>
              <w:t>group_var</w:t>
            </w:r>
            <w:r w:rsidR="00B0382D">
              <w:t>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60C8F0C6"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6C39F7">
        <w:t>Configuring storage</w:t>
      </w:r>
      <w:r w:rsidR="00163AA6">
        <w:fldChar w:fldCharType="end"/>
      </w:r>
      <w:r w:rsidR="005F26C8">
        <w:t>.</w:t>
      </w:r>
    </w:p>
    <w:p w14:paraId="7DBA4F5D" w14:textId="77777777" w:rsidR="000615E7" w:rsidRDefault="000615E7" w:rsidP="000615E7">
      <w:pPr>
        <w:pStyle w:val="Heading2"/>
      </w:pPr>
      <w:bookmarkStart w:id="178" w:name="_Refd17e58181"/>
      <w:bookmarkStart w:id="179" w:name="_Tocd17e58181"/>
      <w:bookmarkStart w:id="180" w:name="_Toc531698805"/>
      <w:bookmarkStart w:id="181" w:name="_Toc7522301"/>
      <w:bookmarkEnd w:id="171"/>
      <w:bookmarkEnd w:id="172"/>
      <w:r>
        <w:lastRenderedPageBreak/>
        <w:t>Protecting sensitive information</w:t>
      </w:r>
      <w:bookmarkEnd w:id="178"/>
      <w:bookmarkEnd w:id="179"/>
      <w:bookmarkEnd w:id="180"/>
      <w:bookmarkEnd w:id="181"/>
    </w:p>
    <w:p w14:paraId="6F839DBD" w14:textId="58CA5D9F" w:rsidR="000615E7" w:rsidRDefault="000615E7" w:rsidP="0058095B">
      <w:pPr>
        <w:pStyle w:val="BodyTextMetricHPELight10pt"/>
      </w:pPr>
      <w:r>
        <w:t xml:space="preserve">A vault file is used to protect any sensitive variables that should not appear in clear text in your </w:t>
      </w:r>
      <w:r w:rsidR="00234962">
        <w:rPr>
          <w:rStyle w:val="CodingLanguage"/>
        </w:rPr>
        <w:t>group_var</w:t>
      </w:r>
      <w:r w:rsidR="00B0382D">
        <w:rPr>
          <w:rStyle w:val="CodingLanguage"/>
        </w:rPr>
        <w:t>s/all/vars</w:t>
      </w:r>
      <w:r>
        <w:t xml:space="preserve"> file. The vault file will be encrypted and will require a password to be entered before it can be read or updated.</w:t>
      </w:r>
    </w:p>
    <w:p w14:paraId="27475EB6" w14:textId="5344234D" w:rsidR="000615E7" w:rsidRDefault="000615E7" w:rsidP="0058095B">
      <w:pPr>
        <w:pStyle w:val="BodyTextMetricHPELight10pt"/>
      </w:pPr>
      <w:r>
        <w:t xml:space="preserve">A sample vault file is provided named </w:t>
      </w:r>
      <w:r w:rsidR="00234962">
        <w:rPr>
          <w:rStyle w:val="CodingLanguage"/>
        </w:rPr>
        <w:t>group_var</w:t>
      </w:r>
      <w:r w:rsidR="0083650F">
        <w:rPr>
          <w:rStyle w:val="CodingLanguage"/>
        </w:rPr>
        <w:t>s/all/vault</w:t>
      </w:r>
      <w:r>
        <w:rPr>
          <w:rStyle w:val="CodingLanguage"/>
        </w:rPr>
        <w:t>.sample</w:t>
      </w:r>
      <w:r>
        <w:t xml:space="preserve"> that you can use as a model for your vault file. To create a vault, you create a new file called </w:t>
      </w:r>
      <w:r w:rsidR="00234962">
        <w:rPr>
          <w:rStyle w:val="CodingLanguage"/>
        </w:rPr>
        <w:t>group_var</w:t>
      </w:r>
      <w:r w:rsidR="0083650F">
        <w:rPr>
          <w:rStyle w:val="CodingLanguage"/>
        </w:rPr>
        <w:t>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t>rhn_key: "YourActivationKey"</w:t>
      </w:r>
      <w:r>
        <w:rPr>
          <w:rStyle w:val="CodingLanguage"/>
        </w:rPr>
        <w:br/>
        <w:t>redhat_user: 'YourUserName'</w:t>
      </w:r>
      <w:r>
        <w:rPr>
          <w:rStyle w:val="CodingLanguage"/>
        </w:rPr>
        <w:br/>
        <w:t>redhat_pass: 'YourPassword'</w:t>
      </w:r>
    </w:p>
    <w:p w14:paraId="7820C59F" w14:textId="62BE2D72"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w:t>
      </w:r>
      <w:r w:rsidR="00A93EB5">
        <w:rPr>
          <w:rStyle w:val="CodingLanguage"/>
        </w:rPr>
        <w:t>quirement (see splunk do</w:t>
      </w:r>
      <w:r>
        <w:rPr>
          <w:rStyle w:val="CodingLanguage"/>
        </w:rPr>
        <w:t>c</w:t>
      </w:r>
      <w:r w:rsidR="00A93EB5">
        <w:rPr>
          <w:rStyle w:val="CodingLanguage"/>
        </w:rPr>
        <w:t>umentation</w:t>
      </w:r>
      <w:r>
        <w:rPr>
          <w:rStyle w:val="CodingLanguage"/>
        </w:rPr>
        <w:t>)</w:t>
      </w:r>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r>
        <w:rPr>
          <w:rStyle w:val="CodingLanguage"/>
        </w:rPr>
        <w:t>rhn_orgid</w:t>
      </w:r>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4">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5ECDFB30" w:rsidR="000615E7" w:rsidRPr="000B1BFC" w:rsidRDefault="000615E7" w:rsidP="0058095B">
      <w:pPr>
        <w:pStyle w:val="BodyTextMetricHPELight10pt"/>
        <w:rPr>
          <w:rStyle w:val="CodingLanguage"/>
        </w:rPr>
      </w:pPr>
      <w:r w:rsidRPr="000B1BFC">
        <w:rPr>
          <w:rStyle w:val="CodingLanguage"/>
        </w:rPr>
        <w:t># ansible-vault encrypt </w:t>
      </w:r>
      <w:r w:rsidR="00234962">
        <w:rPr>
          <w:rStyle w:val="CodingLanguage"/>
        </w:rPr>
        <w:t>group_var</w:t>
      </w:r>
      <w:r w:rsidR="0083650F">
        <w:rPr>
          <w:rStyle w:val="CodingLanguage"/>
        </w:rPr>
        <w:t>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3FEB0F7" w:rsidR="000615E7" w:rsidRPr="000B1BFC" w:rsidRDefault="000615E7" w:rsidP="0058095B">
      <w:pPr>
        <w:pStyle w:val="BodyTextMetricHPELight10pt"/>
        <w:rPr>
          <w:rStyle w:val="CodingLanguage"/>
        </w:rPr>
      </w:pPr>
      <w:r w:rsidRPr="000B1BFC">
        <w:rPr>
          <w:rStyle w:val="CodingLanguage"/>
        </w:rPr>
        <w:t># ansible-vault edit </w:t>
      </w:r>
      <w:r w:rsidR="00234962">
        <w:rPr>
          <w:rStyle w:val="CodingLanguage"/>
        </w:rPr>
        <w:t>group_var</w:t>
      </w:r>
      <w:r w:rsidR="0083650F">
        <w:rPr>
          <w:rStyle w:val="CodingLanguage"/>
        </w:rPr>
        <w:t>s/all/vault</w:t>
      </w:r>
    </w:p>
    <w:p w14:paraId="0B0C54C5" w14:textId="77777777" w:rsidR="000615E7" w:rsidRDefault="000615E7" w:rsidP="0058095B">
      <w:pPr>
        <w:pStyle w:val="BodyTextMetricHPELight10pt"/>
      </w:pPr>
      <w:r>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2" w:name="_Refd17e58245"/>
      <w:bookmarkStart w:id="183" w:name="_Tocd17e58245"/>
      <w:bookmarkStart w:id="184" w:name="_Toc531698807"/>
      <w:bookmarkStart w:id="185" w:name="_Toc7522302"/>
      <w:r>
        <w:t>Overview of the playbooks</w:t>
      </w:r>
      <w:bookmarkEnd w:id="182"/>
      <w:bookmarkEnd w:id="183"/>
      <w:bookmarkEnd w:id="184"/>
      <w:bookmarkEnd w:id="185"/>
    </w:p>
    <w:p w14:paraId="5E6FB109" w14:textId="3001EAC1" w:rsidR="000615E7" w:rsidRDefault="000615E7" w:rsidP="0058095B">
      <w:pPr>
        <w:pStyle w:val="BodyTextMetricHPELight10pt"/>
      </w:pPr>
      <w:r w:rsidRPr="00067C4F">
        <w:t xml:space="preserve">The Ansible playbooks are available to download at </w:t>
      </w:r>
      <w:hyperlink r:id="rId35"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lastRenderedPageBreak/>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6" w:name="_Refd17e58252"/>
      <w:bookmarkStart w:id="187" w:name="_Tocd17e58252"/>
      <w:bookmarkStart w:id="188" w:name="_Toc531698808"/>
      <w:bookmarkStart w:id="189" w:name="_Toc7522303"/>
      <w:r>
        <w:t>Core components</w:t>
      </w:r>
      <w:bookmarkEnd w:id="186"/>
      <w:bookmarkEnd w:id="187"/>
      <w:bookmarkEnd w:id="188"/>
      <w:bookmarkEnd w:id="189"/>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6C39F7"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6C39F7"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6C39F7"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fldChar w:fldCharType="begin"/>
      </w:r>
      <w:r w:rsidRPr="00FB0FE9">
        <w:instrText xml:space="preserve"> REF _Ref531619829 \h  \* MERGEFORMAT </w:instrText>
      </w:r>
      <w:r w:rsidRPr="00FB0FE9">
        <w:fldChar w:fldCharType="separate"/>
      </w:r>
      <w:r w:rsidR="006C39F7"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90" w:name="_Toc531698809"/>
      <w:bookmarkStart w:id="191" w:name="_Toc7522304"/>
      <w:r w:rsidRPr="00067C4F">
        <w:t>Optional components</w:t>
      </w:r>
      <w:bookmarkEnd w:id="190"/>
      <w:bookmarkEnd w:id="191"/>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6C39F7"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6C39F7"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6C39F7">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6C39F7"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2" w:name="_Refd17e58526"/>
      <w:bookmarkStart w:id="193" w:name="_Tocd17e58526"/>
      <w:bookmarkStart w:id="194" w:name="_Toc531698810"/>
      <w:bookmarkStart w:id="195" w:name="_Toc7522305"/>
      <w:r>
        <w:t>Backup and restore playbooks</w:t>
      </w:r>
      <w:bookmarkEnd w:id="192"/>
      <w:bookmarkEnd w:id="193"/>
      <w:bookmarkEnd w:id="194"/>
      <w:bookmarkEnd w:id="195"/>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t>playbooks/restore_ucp.yml</w:t>
      </w:r>
      <w:r>
        <w:t xml:space="preserve"> is used to restore UCP</w:t>
      </w:r>
    </w:p>
    <w:p w14:paraId="51982AE5" w14:textId="77777777" w:rsidR="000615E7" w:rsidRDefault="000615E7" w:rsidP="000615E7">
      <w:pPr>
        <w:pStyle w:val="Heading2"/>
      </w:pPr>
      <w:bookmarkStart w:id="196" w:name="_Refd17e58587"/>
      <w:bookmarkStart w:id="197" w:name="_Tocd17e58587"/>
      <w:bookmarkStart w:id="198" w:name="_Toc531698811"/>
      <w:bookmarkStart w:id="199" w:name="_Toc7522306"/>
      <w:r>
        <w:t>Convenience playbooks</w:t>
      </w:r>
      <w:bookmarkEnd w:id="196"/>
      <w:bookmarkEnd w:id="197"/>
      <w:bookmarkEnd w:id="198"/>
      <w:bookmarkEnd w:id="199"/>
    </w:p>
    <w:p w14:paraId="04CF1576"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playbooks/install_kubectl.yml</w:t>
      </w:r>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playbooks/install_client_bundle.yml</w:t>
      </w:r>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playbooks/install_helm.yml</w:t>
      </w:r>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r>
        <w:rPr>
          <w:rStyle w:val="CodingLanguage"/>
        </w:rPr>
        <w:t>playbooks/clean_all.yml</w:t>
      </w:r>
      <w:r>
        <w:t xml:space="preserve"> powers off and deletes all VMs in your inventory.</w:t>
      </w:r>
    </w:p>
    <w:p w14:paraId="392D3C28" w14:textId="5F5923BF" w:rsidR="000615E7" w:rsidRDefault="000615E7" w:rsidP="000615E7">
      <w:pPr>
        <w:pStyle w:val="BulletLevel1LastBeforeBodycopy"/>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200" w:name="_Refd17e58613"/>
      <w:bookmarkStart w:id="201" w:name="_Tocd17e58613"/>
      <w:bookmarkStart w:id="202" w:name="_Toc531698812"/>
      <w:bookmarkStart w:id="203" w:name="_Toc7522307"/>
      <w:r>
        <w:t>Convenience scripts</w:t>
      </w:r>
      <w:bookmarkEnd w:id="200"/>
      <w:bookmarkEnd w:id="201"/>
      <w:bookmarkEnd w:id="202"/>
      <w:bookmarkEnd w:id="203"/>
    </w:p>
    <w:p w14:paraId="49B70EFD" w14:textId="77777777" w:rsidR="000615E7" w:rsidRDefault="000615E7" w:rsidP="000615E7">
      <w:pPr>
        <w:pStyle w:val="BulletLevel1"/>
      </w:pPr>
      <w:r>
        <w:rPr>
          <w:rStyle w:val="CodingLanguage"/>
        </w:rPr>
        <w:t>backup.sh</w:t>
      </w:r>
      <w:r>
        <w:t xml:space="preserve"> can be used to take a backup of the swarm, UCP, DTR metadata and the DTR images in one go.</w:t>
      </w:r>
    </w:p>
    <w:p w14:paraId="0EC6CB4B" w14:textId="77777777" w:rsidR="000615E7" w:rsidRDefault="000615E7" w:rsidP="000615E7">
      <w:pPr>
        <w:pStyle w:val="BulletLevel1"/>
      </w:pPr>
      <w:r>
        <w:rPr>
          <w:rStyle w:val="CodingLanguage"/>
        </w:rPr>
        <w:lastRenderedPageBreak/>
        <w:t>restore_dtr.sh</w:t>
      </w:r>
      <w:r>
        <w:t xml:space="preserve"> can be used to restore DTR metadata and DTR images.</w:t>
      </w:r>
    </w:p>
    <w:p w14:paraId="7B71A561" w14:textId="77777777" w:rsidR="000615E7" w:rsidRDefault="000615E7" w:rsidP="000615E7">
      <w:pPr>
        <w:pStyle w:val="BulletLevel1LastBeforeMainhead"/>
      </w:pPr>
      <w:r>
        <w:rPr>
          <w:rStyle w:val="CodingLanguage"/>
        </w:rPr>
        <w:t>scale_worker.sh</w:t>
      </w:r>
      <w:r>
        <w:t xml:space="preserve"> can be used to scale the worker nodes.</w:t>
      </w:r>
    </w:p>
    <w:p w14:paraId="51E26FBA" w14:textId="77777777" w:rsidR="000615E7" w:rsidRPr="00AC42CC" w:rsidRDefault="000615E7" w:rsidP="00AC42CC">
      <w:pPr>
        <w:pStyle w:val="Heading1"/>
      </w:pPr>
      <w:bookmarkStart w:id="204" w:name="_Refd17e58642"/>
      <w:bookmarkStart w:id="205" w:name="_Tocd17e58642"/>
      <w:bookmarkStart w:id="206" w:name="_Ref531619734"/>
      <w:bookmarkStart w:id="207" w:name="_Toc531698813"/>
      <w:bookmarkStart w:id="208" w:name="_Toc7522308"/>
      <w:r w:rsidRPr="00AC42CC">
        <w:t xml:space="preserve">Deploying the </w:t>
      </w:r>
      <w:bookmarkEnd w:id="204"/>
      <w:bookmarkEnd w:id="205"/>
      <w:r w:rsidRPr="00AC42CC">
        <w:t>core components</w:t>
      </w:r>
      <w:bookmarkEnd w:id="206"/>
      <w:bookmarkEnd w:id="207"/>
      <w:bookmarkEnd w:id="208"/>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9" w:name="_Provisioning_RHEL_VMs"/>
      <w:bookmarkStart w:id="210" w:name="_Ref531619800"/>
      <w:bookmarkStart w:id="211" w:name="_Toc531698814"/>
      <w:bookmarkStart w:id="212" w:name="_Toc7522309"/>
      <w:bookmarkEnd w:id="209"/>
      <w:r w:rsidRPr="00443B67">
        <w:t>Provisioning RHEL VMs</w:t>
      </w:r>
      <w:bookmarkEnd w:id="210"/>
      <w:bookmarkEnd w:id="211"/>
      <w:bookmarkEnd w:id="212"/>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r>
        <w:rPr>
          <w:rStyle w:val="CodingLanguage"/>
        </w:rPr>
        <w:t>playbooks/</w:t>
      </w:r>
      <w:r w:rsidR="00883441" w:rsidRPr="00883441">
        <w:rPr>
          <w:rStyle w:val="CodingLanguage"/>
        </w:rPr>
        <w:t>provision_nodes</w:t>
      </w:r>
      <w:r>
        <w:rPr>
          <w:rStyle w:val="CodingLanguage"/>
        </w:rPr>
        <w:t>.yml</w:t>
      </w:r>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r>
        <w:rPr>
          <w:rStyle w:val="CodingLanguage"/>
        </w:rPr>
        <w:t>playbooks/config_networking.yml</w:t>
      </w:r>
      <w:r>
        <w:t xml:space="preserve"> will configure the network settings in all the virtual machines.</w:t>
      </w:r>
    </w:p>
    <w:p w14:paraId="39FA4637" w14:textId="77777777" w:rsidR="000615E7" w:rsidRDefault="000615E7" w:rsidP="000615E7">
      <w:pPr>
        <w:pStyle w:val="BulletLevel1"/>
      </w:pPr>
      <w:r w:rsidRPr="00D93702">
        <w:rPr>
          <w:rStyle w:val="CodingLanguage"/>
        </w:rPr>
        <w:t>playbooks/resize_syspart.yml</w:t>
      </w:r>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r>
        <w:rPr>
          <w:rStyle w:val="CodingLanguage"/>
        </w:rPr>
        <w:t>playbooks/config_subscription.yml</w:t>
      </w:r>
      <w:r>
        <w:t xml:space="preserve"> registers and subscribes all virtual machines to the Red Hat Customer Portal. </w:t>
      </w:r>
    </w:p>
    <w:p w14:paraId="17496828" w14:textId="09EB5A46" w:rsidR="000615E7" w:rsidRDefault="000615E7" w:rsidP="000615E7">
      <w:pPr>
        <w:pStyle w:val="BulletLevel1LastBeforeBodycopy"/>
      </w:pPr>
      <w:r>
        <w:rPr>
          <w:rStyle w:val="CodingLanguage"/>
        </w:rPr>
        <w:t>playbooks/config_ntp.yml</w:t>
      </w:r>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234962">
        <w:rPr>
          <w:rStyle w:val="CodingLanguage"/>
        </w:rPr>
        <w:t>group_var</w:t>
      </w:r>
      <w:r w:rsidR="00B0382D">
        <w:rPr>
          <w:rStyle w:val="CodingLanguage"/>
        </w:rPr>
        <w:t>s/all/vars</w:t>
      </w:r>
      <w:r>
        <w:t>.</w:t>
      </w:r>
    </w:p>
    <w:p w14:paraId="762D77E8" w14:textId="77777777" w:rsidR="000615E7" w:rsidRDefault="000615E7" w:rsidP="000615E7">
      <w:pPr>
        <w:pStyle w:val="Heading2"/>
      </w:pPr>
      <w:bookmarkStart w:id="213" w:name="_Ref531619807"/>
      <w:bookmarkStart w:id="214" w:name="_Ref531619809"/>
      <w:bookmarkStart w:id="215" w:name="_Toc531698815"/>
      <w:bookmarkStart w:id="216" w:name="_Toc7522310"/>
      <w:r w:rsidRPr="00443B67">
        <w:t>Provisioning load balancers for UCP and DTR</w:t>
      </w:r>
      <w:bookmarkEnd w:id="213"/>
      <w:bookmarkEnd w:id="214"/>
      <w:bookmarkEnd w:id="215"/>
      <w:bookmarkEnd w:id="216"/>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BC0FDC7" w14:textId="577852B0" w:rsidR="000615E7" w:rsidRDefault="000615E7" w:rsidP="0058095B">
      <w:pPr>
        <w:pStyle w:val="BodyTextMetricHPELight10pt"/>
      </w:pPr>
      <w:r w:rsidRPr="0086120A">
        <w:rPr>
          <w:rStyle w:val="CodingLanguage"/>
        </w:rPr>
        <w:t>[loadbala</w:t>
      </w:r>
      <w:r w:rsidR="003D0F84">
        <w:rPr>
          <w:rStyle w:val="CodingLanguage"/>
        </w:rPr>
        <w:t>ncer]</w:t>
      </w:r>
      <w:r w:rsidR="003D0F84">
        <w:rPr>
          <w:rStyle w:val="CodingLanguage"/>
        </w:rPr>
        <w:br/>
        <w:t>hpe-lb1 ip_addr='10.60.59</w:t>
      </w:r>
      <w:r w:rsidRPr="0086120A">
        <w:rPr>
          <w:rStyle w:val="CodingLanguage"/>
        </w:rPr>
        <w:t>.248/22' esxi_host='</w:t>
      </w:r>
      <w:r w:rsidR="00E7573B">
        <w:rPr>
          <w:rStyle w:val="CodingLanguage"/>
        </w:rPr>
        <w:t>esx</w:t>
      </w:r>
      <w:r w:rsidRPr="0086120A">
        <w:rPr>
          <w:rStyle w:val="CodingLanguage"/>
        </w:rPr>
        <w:t>04.am2.cloudra.local</w:t>
      </w:r>
      <w:r w:rsidR="003D0F84">
        <w:rPr>
          <w:rStyle w:val="CodingLanguage"/>
        </w:rPr>
        <w:t>' ucp=true</w:t>
      </w:r>
      <w:r w:rsidR="003D0F84">
        <w:rPr>
          <w:rStyle w:val="CodingLanguage"/>
        </w:rPr>
        <w:br/>
        <w:t>hpe-lb2 ip_addr='10.60.59</w:t>
      </w:r>
      <w:r w:rsidRPr="0086120A">
        <w:rPr>
          <w:rStyle w:val="CodingLanguage"/>
        </w:rPr>
        <w:t>.249/22' esxi_host='</w:t>
      </w:r>
      <w:r w:rsidR="00E7573B">
        <w:rPr>
          <w:rStyle w:val="CodingLanguage"/>
        </w:rPr>
        <w:t>esx</w:t>
      </w:r>
      <w:r w:rsidRPr="0086120A">
        <w:rPr>
          <w:rStyle w:val="CodingLanguage"/>
        </w:rPr>
        <w:t>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00A93EB5">
        <w:rPr>
          <w:rStyle w:val="CodingLanguage"/>
        </w:rPr>
        <w:br/>
      </w:r>
      <w:r w:rsidRPr="0086120A">
        <w:rPr>
          <w:rStyle w:val="CodingLanguage"/>
        </w:rPr>
        <w:br/>
      </w:r>
      <w:r w:rsidRPr="008430A6">
        <w:t xml:space="preserve">The virtual IP for UCP will be handled by </w:t>
      </w:r>
      <w:r w:rsidRPr="008430A6">
        <w:rPr>
          <w:rStyle w:val="CodingLanguage"/>
        </w:rPr>
        <w:t>hpe-lb1</w:t>
      </w:r>
      <w:r w:rsidRPr="008430A6">
        <w:t xml:space="preserve"> by default, which will split the traffic across the three UCP VMs.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3E091A1B"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13038675" w:rsidR="000615E7" w:rsidRDefault="000615E7" w:rsidP="0058095B">
      <w:pPr>
        <w:pStyle w:val="BodyTextMetricHPELight10pt"/>
      </w:pPr>
      <w:r w:rsidRPr="008430A6">
        <w:lastRenderedPageBreak/>
        <w:t xml:space="preserve">To configure the virtual IPs for UCP and DTR, you need to add a </w:t>
      </w:r>
      <w:r w:rsidRPr="00C016C5">
        <w:rPr>
          <w:rStyle w:val="CodingLanguage"/>
        </w:rPr>
        <w:t>loadbalancers</w:t>
      </w:r>
      <w:r w:rsidRPr="008430A6">
        <w:t xml:space="preserve"> dictionary to your </w:t>
      </w:r>
      <w:r w:rsidR="00234962">
        <w:rPr>
          <w:rStyle w:val="CodingLanguage"/>
        </w:rPr>
        <w:t>group_var</w:t>
      </w:r>
      <w:r w:rsidR="00B0382D">
        <w:rPr>
          <w:rStyle w:val="CodingLanguage"/>
        </w:rPr>
        <w:t>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778A66D9"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234962">
        <w:rPr>
          <w:rStyle w:val="CodingLanguage"/>
        </w:rPr>
        <w:t>group_var</w:t>
      </w:r>
      <w:r w:rsidR="00B0382D">
        <w:rPr>
          <w:rStyle w:val="CodingLanguage"/>
        </w:rPr>
        <w:t>s/all/vars</w:t>
      </w:r>
      <w:r w:rsidRPr="008430A6">
        <w:t>:</w:t>
      </w:r>
    </w:p>
    <w:p w14:paraId="608A7BDD"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7" w:name="_Ref531619820"/>
      <w:bookmarkStart w:id="218" w:name="_Toc531698816"/>
      <w:bookmarkStart w:id="219" w:name="_Toc7522311"/>
      <w:r w:rsidRPr="008430A6">
        <w:lastRenderedPageBreak/>
        <w:t>Installing Docker UCP and DTR on RHEL VMs</w:t>
      </w:r>
      <w:bookmarkEnd w:id="217"/>
      <w:bookmarkEnd w:id="218"/>
      <w:bookmarkEnd w:id="219"/>
    </w:p>
    <w:p w14:paraId="1C7D2408" w14:textId="77777777" w:rsidR="000615E7" w:rsidRDefault="000615E7" w:rsidP="0058095B">
      <w:pPr>
        <w:pStyle w:val="BodyTextMetricHPELight10pt"/>
      </w:pPr>
      <w:r w:rsidRPr="0086120A">
        <w:t>The following playbooks are used to install Docker UCP and DTR on RHEL VMs.</w:t>
      </w:r>
    </w:p>
    <w:p w14:paraId="07DC0B65" w14:textId="27135248" w:rsidR="000615E7" w:rsidRPr="0086120A" w:rsidRDefault="000615E7" w:rsidP="0014084A">
      <w:pPr>
        <w:pStyle w:val="BulletLevel1"/>
        <w:rPr>
          <w:rStyle w:val="CodingLanguage"/>
        </w:rPr>
      </w:pPr>
      <w:r w:rsidRPr="0086120A">
        <w:rPr>
          <w:rStyle w:val="CodingLanguage"/>
        </w:rPr>
        <w:t xml:space="preserve">playbooks/config_storage_driver.yml </w:t>
      </w:r>
      <w:r w:rsidR="0014084A" w:rsidRPr="0014084A">
        <w:t xml:space="preserve">prepares drives for local Docker volumes and container images. It also configures Docker with the </w:t>
      </w:r>
      <w:r w:rsidR="0014084A" w:rsidRPr="0014084A">
        <w:rPr>
          <w:rStyle w:val="CodingLanguage"/>
        </w:rPr>
        <w:t>overlay2</w:t>
      </w:r>
      <w:r w:rsidR="0014084A" w:rsidRPr="0014084A">
        <w:t xml:space="preserve"> storage driver (the default).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r>
        <w:rPr>
          <w:rStyle w:val="CodingLanguage"/>
        </w:rPr>
        <w:t>playbooks/install_docker.yml</w:t>
      </w:r>
      <w:r>
        <w:t xml:space="preserve"> installs Docker along with all of its dependencies.</w:t>
      </w:r>
    </w:p>
    <w:p w14:paraId="6AF462FF" w14:textId="77777777" w:rsidR="000615E7" w:rsidRDefault="000615E7" w:rsidP="000615E7">
      <w:pPr>
        <w:pStyle w:val="BulletLevel1"/>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r>
        <w:rPr>
          <w:rStyle w:val="CodingLanguage"/>
        </w:rPr>
        <w:t>playbooks/install_nfs_server.yml</w:t>
      </w:r>
      <w:r>
        <w:t xml:space="preserve"> installs and configures an NFS server on the NFS node.</w:t>
      </w:r>
    </w:p>
    <w:p w14:paraId="732EED5C" w14:textId="77777777" w:rsidR="000615E7" w:rsidRPr="009534F0" w:rsidRDefault="000615E7" w:rsidP="000615E7">
      <w:pPr>
        <w:pStyle w:val="BulletLevel1-2ndparagraph"/>
      </w:pPr>
      <w:r w:rsidRPr="00E96307">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r>
        <w:rPr>
          <w:rStyle w:val="CodingLanguage"/>
        </w:rPr>
        <w:t>playbooks/install_nfs_clients.yml</w:t>
      </w:r>
      <w:r>
        <w:t xml:space="preserve"> installs the required packages on the DTR nodes to be able to mount an NFS share.</w:t>
      </w:r>
    </w:p>
    <w:p w14:paraId="56729B44" w14:textId="2C9A754E" w:rsidR="000615E7" w:rsidRDefault="000615E7" w:rsidP="000615E7">
      <w:pPr>
        <w:pStyle w:val="BulletLevel1"/>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r>
        <w:rPr>
          <w:rStyle w:val="CodingLanguage"/>
        </w:rPr>
        <w:t>playbooks/scale_ucp.yml</w:t>
      </w:r>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r>
        <w:rPr>
          <w:rStyle w:val="CodingLanguage"/>
        </w:rPr>
        <w:t>playbooks/create_main_dtr.yml</w:t>
      </w:r>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r>
        <w:rPr>
          <w:rStyle w:val="CodingLanguage"/>
        </w:rPr>
        <w:t>playbooks/config_scheduler.yml</w:t>
      </w:r>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6C340FA2" w:rsidR="000615E7" w:rsidRDefault="000615E7" w:rsidP="000615E7">
      <w:pPr>
        <w:pStyle w:val="BulletLevel1LastBeforeBodycopy"/>
      </w:pPr>
      <w:r>
        <w:rPr>
          <w:rStyle w:val="CodingLanguage"/>
        </w:rPr>
        <w:t>playbooks/reconfigure_dtr.yml</w:t>
      </w:r>
      <w:r>
        <w:t xml:space="preserve"> is used to reconfigure DTR with the FQDN of the UCP Load Balancer </w:t>
      </w:r>
      <w:r w:rsidR="00E2733E">
        <w:t xml:space="preserve">for Single Sign On (SSO) purposes </w:t>
      </w:r>
      <w:r>
        <w:t xml:space="preserve">and also enables image scanning. </w:t>
      </w:r>
    </w:p>
    <w:p w14:paraId="3CA81498" w14:textId="77777777" w:rsidR="000615E7" w:rsidRDefault="000615E7" w:rsidP="000615E7">
      <w:pPr>
        <w:pStyle w:val="Heading2"/>
      </w:pPr>
      <w:bookmarkStart w:id="220" w:name="_Ref531619829"/>
      <w:bookmarkStart w:id="221" w:name="_Toc531698817"/>
      <w:bookmarkStart w:id="222" w:name="_Toc7522312"/>
      <w:r w:rsidRPr="0086120A">
        <w:t>Deploying RHEL workers</w:t>
      </w:r>
      <w:bookmarkEnd w:id="220"/>
      <w:bookmarkEnd w:id="221"/>
      <w:bookmarkEnd w:id="222"/>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r>
        <w:rPr>
          <w:rStyle w:val="CodingLanguage"/>
        </w:rPr>
        <w:t>playbooks/scale_workers.yml</w:t>
      </w:r>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3" w:name="_Toc531698843"/>
      <w:bookmarkStart w:id="224" w:name="_Toc7522313"/>
      <w:r w:rsidRPr="0086155E">
        <w:t>Post deployment</w:t>
      </w:r>
      <w:bookmarkEnd w:id="223"/>
      <w:bookmarkEnd w:id="224"/>
      <w:r w:rsidRPr="0086155E">
        <w:t xml:space="preserve"> </w:t>
      </w:r>
    </w:p>
    <w:p w14:paraId="5EDBDB3F" w14:textId="2448A513" w:rsidR="00076402" w:rsidRDefault="00076402" w:rsidP="00076402">
      <w:pPr>
        <w:pStyle w:val="BodyTextMetricHPELight10pt"/>
      </w:pPr>
      <w:r>
        <w:t xml:space="preserve">The playbooks </w:t>
      </w:r>
      <w:r w:rsidR="00E2733E">
        <w:t xml:space="preserve">in </w:t>
      </w:r>
      <w:r w:rsidR="00E2733E" w:rsidRPr="00E2733E">
        <w:rPr>
          <w:rStyle w:val="CodingLanguage"/>
        </w:rPr>
        <w:t>site.yml</w:t>
      </w:r>
      <w:r w:rsidR="00E2733E">
        <w:t xml:space="preserve"> </w:t>
      </w:r>
      <w:r>
        <w:t xml:space="preserve">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7E051D">
        <w:rPr>
          <w:u w:val="single"/>
        </w:rPr>
        <w:fldChar w:fldCharType="begin"/>
      </w:r>
      <w:r w:rsidR="00A02AB9" w:rsidRPr="007E051D">
        <w:rPr>
          <w:u w:val="single"/>
        </w:rPr>
        <w:instrText xml:space="preserve"> REF _Ref4057479 \h </w:instrText>
      </w:r>
      <w:r w:rsidR="00A02AB9" w:rsidRPr="007E051D">
        <w:rPr>
          <w:u w:val="single"/>
        </w:rPr>
      </w:r>
      <w:r w:rsidR="00A02AB9" w:rsidRPr="007E051D">
        <w:rPr>
          <w:u w:val="single"/>
        </w:rPr>
        <w:fldChar w:fldCharType="separate"/>
      </w:r>
      <w:r w:rsidR="006C39F7">
        <w:t>Appendix D: How to check that certs were deployed correctly</w:t>
      </w:r>
      <w:r w:rsidR="00A02AB9" w:rsidRPr="007E051D">
        <w:rPr>
          <w:u w:val="single"/>
        </w:rPr>
        <w:fldChar w:fldCharType="end"/>
      </w:r>
      <w:r>
        <w:t>.</w:t>
      </w:r>
    </w:p>
    <w:p w14:paraId="7642CFEC" w14:textId="77777777" w:rsidR="00076402" w:rsidRDefault="00076402" w:rsidP="00076402">
      <w:pPr>
        <w:pStyle w:val="Heading2"/>
      </w:pPr>
      <w:bookmarkStart w:id="225" w:name="_Toc531698844"/>
      <w:bookmarkStart w:id="226" w:name="_Toc7522314"/>
      <w:r w:rsidRPr="00E6356B">
        <w:lastRenderedPageBreak/>
        <w:t>Installing kubectl</w:t>
      </w:r>
      <w:bookmarkEnd w:id="225"/>
      <w:bookmarkEnd w:id="226"/>
    </w:p>
    <w:p w14:paraId="2F411C02" w14:textId="5B8143B5"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234962">
        <w:rPr>
          <w:rStyle w:val="CodingLanguage"/>
        </w:rPr>
        <w:t>group_var</w:t>
      </w:r>
      <w:r w:rsidR="00B0382D">
        <w:rPr>
          <w:rStyle w:val="CodingLanguage"/>
        </w:rPr>
        <w:t>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6"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7"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kubectl_checksum: "sha512:7028d357f65603398c35b7578793a153248e17c2ad631541a587f4ae13ef93f058db130390eea4820c2fd7707509ed0eb581cb129790b12680e869829a6fc241"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t># cd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kubectl version</w:t>
      </w:r>
    </w:p>
    <w:p w14:paraId="72877517"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localhost:8080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7E051D">
        <w:rPr>
          <w:u w:val="single"/>
        </w:rPr>
        <w:fldChar w:fldCharType="begin"/>
      </w:r>
      <w:r w:rsidR="00D923A2" w:rsidRPr="007E051D">
        <w:rPr>
          <w:u w:val="single"/>
        </w:rPr>
        <w:instrText xml:space="preserve"> REF _Ref2069709 \h </w:instrText>
      </w:r>
      <w:r w:rsidR="00D923A2" w:rsidRPr="007E051D">
        <w:rPr>
          <w:u w:val="single"/>
        </w:rPr>
      </w:r>
      <w:r w:rsidR="00D923A2" w:rsidRPr="007E051D">
        <w:rPr>
          <w:u w:val="single"/>
        </w:rPr>
        <w:fldChar w:fldCharType="separate"/>
      </w:r>
      <w:r w:rsidR="006C39F7" w:rsidRPr="00076402">
        <w:t>Installing the client bundle</w:t>
      </w:r>
      <w:r w:rsidR="00D923A2" w:rsidRPr="007E051D">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8"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t># version=v1.10.4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39"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7" w:name="_Ref2069709"/>
      <w:bookmarkStart w:id="228" w:name="_Toc7522315"/>
      <w:r w:rsidRPr="00076402">
        <w:lastRenderedPageBreak/>
        <w:t>Installing the client bundle</w:t>
      </w:r>
      <w:bookmarkEnd w:id="227"/>
      <w:bookmarkEnd w:id="228"/>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cd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cd ~/certs.hpe2-ucp01.admin</w:t>
      </w:r>
      <w:r w:rsidRPr="00990366">
        <w:rPr>
          <w:rStyle w:val="CodingLanguage"/>
        </w:rPr>
        <w:br/>
        <w:t># eval "$(&lt;env.sh)"</w:t>
      </w:r>
    </w:p>
    <w:p w14:paraId="6904BF2F" w14:textId="06582ED9" w:rsidR="00076402" w:rsidRDefault="00076402" w:rsidP="00076402">
      <w:pPr>
        <w:pStyle w:val="BodyTextMetricHPELight10pt"/>
      </w:pPr>
      <w:r w:rsidRPr="00076402">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kubectl version</w:t>
      </w:r>
    </w:p>
    <w:p w14:paraId="45573042"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Server Version: version.Info{Major:"1",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40"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9" w:name="_Toc7522316"/>
      <w:r w:rsidRPr="00D923A2">
        <w:t>Installing Helm</w:t>
      </w:r>
      <w:bookmarkEnd w:id="229"/>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obtained from the downloads page </w:t>
      </w:r>
      <w:r w:rsidR="00290B13">
        <w:t xml:space="preserve">at </w:t>
      </w:r>
      <w:hyperlink r:id="rId41"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lastRenderedPageBreak/>
        <w:t># cd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LOYED: Fri Feb  8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cd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NAME            DATA  AGE</w:t>
      </w:r>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helm list</w:t>
      </w:r>
      <w:r>
        <w:rPr>
          <w:rStyle w:val="CodingLanguage"/>
        </w:rPr>
        <w:br/>
      </w:r>
      <w:r w:rsidRPr="00D8462E">
        <w:rPr>
          <w:rStyle w:val="CodingLanguage"/>
        </w:rPr>
        <w:t xml:space="preserve">NAME            REVISION        UPDATED                         STATUS          CHART     </w:t>
      </w:r>
      <w:r>
        <w:rPr>
          <w:rStyle w:val="CodingLanguage"/>
        </w:rPr>
        <w:t xml:space="preserve">      APP </w:t>
      </w:r>
      <w:r>
        <w:rPr>
          <w:rStyle w:val="CodingLanguage"/>
        </w:rPr>
        <w:lastRenderedPageBreak/>
        <w:t>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helm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30" w:name="_Toc7522317"/>
      <w:r w:rsidRPr="00463FEF">
        <w:rPr>
          <w:rStyle w:val="CodingLanguage"/>
          <w:rFonts w:ascii="MetricHPE" w:hAnsi="MetricHPE"/>
        </w:rPr>
        <w:t>Post-deploy validation</w:t>
      </w:r>
      <w:bookmarkEnd w:id="230"/>
    </w:p>
    <w:p w14:paraId="1B8BAB40" w14:textId="3404DCF1" w:rsidR="00463FEF" w:rsidRDefault="00463FEF" w:rsidP="00463FEF">
      <w:pPr>
        <w:pStyle w:val="BodyTextMetricHPELight10pt"/>
      </w:pPr>
      <w:r w:rsidRPr="00463FEF">
        <w:t xml:space="preserve">Many sample Kubernetes applications are available at </w:t>
      </w:r>
      <w:hyperlink r:id="rId42"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3"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1" w:name="_Ref3197732"/>
      <w:r w:rsidRPr="00463FEF">
        <w:t>Kubernetes guestbook example with Redis</w:t>
      </w:r>
      <w:bookmarkEnd w:id="231"/>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4"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cat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r>
      <w:r>
        <w:rPr>
          <w:rStyle w:val="CodingLanguage"/>
        </w:rPr>
        <w:lastRenderedPageBreak/>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kubectl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kubectl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kubectl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lastRenderedPageBreak/>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[1] 07 Feb 15:04:32.190 * The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cat redis-master-service.yaml</w:t>
      </w:r>
    </w:p>
    <w:p w14:paraId="208C4020" w14:textId="274F8E70" w:rsidR="005A37E6" w:rsidRPr="005A37E6" w:rsidRDefault="005A37E6" w:rsidP="005A37E6">
      <w:pPr>
        <w:pStyle w:val="BodyTextMetricHPELight10pt"/>
        <w:rPr>
          <w:rStyle w:val="CodingLanguage"/>
        </w:rPr>
      </w:pPr>
      <w:r>
        <w:rPr>
          <w:rStyle w:val="CodingLanguage"/>
        </w:rPr>
        <w:t>apiVersion: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r w:rsidRPr="005A37E6">
        <w:rPr>
          <w:rStyle w:val="CodingLanguage"/>
        </w:rPr>
        <w:t>#  kubectl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kubectl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cat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r>
      <w:r>
        <w:rPr>
          <w:rStyle w:val="CodingLanguage"/>
        </w:rPr>
        <w:lastRenderedPageBreak/>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kubectl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kubectl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The guestbook application needs to communicate to Redis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t># cat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lastRenderedPageBreak/>
        <w:t># kubectl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ku</w:t>
      </w:r>
      <w:r>
        <w:rPr>
          <w:rStyle w:val="CodingLanguage"/>
        </w:rPr>
        <w:t>bectl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kubectl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lastRenderedPageBreak/>
        <w:t># kubectl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cat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type: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kubectl</w:t>
      </w:r>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r w:rsidRPr="00476B9D">
        <w:rPr>
          <w:rStyle w:val="CodingLanguage"/>
        </w:rPr>
        <w:t>#  kubectl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6C39F7" w:rsidRPr="006C39F7">
        <w:t>Figure 5</w:t>
      </w:r>
      <w:r w:rsidRPr="008901B5">
        <w:fldChar w:fldCharType="end"/>
      </w:r>
      <w:r w:rsidRPr="008901B5">
        <w:t>.</w:t>
      </w:r>
    </w:p>
    <w:p w14:paraId="53D1D854" w14:textId="3F4AE43A" w:rsidR="008901B5" w:rsidRDefault="008901B5" w:rsidP="008901B5">
      <w:pPr>
        <w:pStyle w:val="FigureAfterspace"/>
      </w:pPr>
      <w:r>
        <w:rPr>
          <w:noProof/>
        </w:rPr>
        <w:lastRenderedPageBreak/>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2" w:name="_Ref2074258"/>
      <w:bookmarkStart w:id="233"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6C39F7">
        <w:rPr>
          <w:rStyle w:val="MISCFigureCaptionHeaderBold8pt"/>
          <w:noProof/>
        </w:rPr>
        <w:t>5</w:t>
      </w:r>
      <w:r w:rsidRPr="008901B5">
        <w:rPr>
          <w:rStyle w:val="MISCFigureCaptionHeaderBold8pt"/>
        </w:rPr>
        <w:fldChar w:fldCharType="end"/>
      </w:r>
      <w:bookmarkEnd w:id="232"/>
      <w:r w:rsidRPr="008901B5">
        <w:rPr>
          <w:rStyle w:val="MISCFigureCaptionHeaderBold8pt"/>
        </w:rPr>
        <w:t>.</w:t>
      </w:r>
      <w:r>
        <w:t xml:space="preserve"> Guestbook UI</w:t>
      </w:r>
      <w:bookmarkEnd w:id="233"/>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cd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4" w:name="_Toc7522318"/>
      <w:r w:rsidRPr="003048CB">
        <w:t>UCP metrics in Prometheus</w:t>
      </w:r>
      <w:bookmarkEnd w:id="234"/>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t xml:space="preserve">For more information on UCP cluster metrics, see the article at </w:t>
      </w:r>
      <w:hyperlink r:id="rId46"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cd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r w:rsidRPr="003048CB">
        <w:rPr>
          <w:rStyle w:val="CodingLanguage"/>
        </w:rPr>
        <w:t>prometheus</w:t>
      </w:r>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6C39F7" w:rsidRPr="006C39F7">
        <w:t>Figure 6</w:t>
      </w:r>
      <w:r w:rsidRPr="003048CB">
        <w:fldChar w:fldCharType="end"/>
      </w:r>
      <w:r w:rsidRPr="003048CB">
        <w:t>.</w:t>
      </w:r>
    </w:p>
    <w:p w14:paraId="56942EC5" w14:textId="45002A2E" w:rsidR="003048CB" w:rsidRDefault="003048CB" w:rsidP="003048CB">
      <w:pPr>
        <w:pStyle w:val="FigureAfterspace"/>
      </w:pPr>
      <w:r>
        <w:rPr>
          <w:noProof/>
        </w:rPr>
        <w:lastRenderedPageBreak/>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5"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6C39F7">
        <w:rPr>
          <w:rStyle w:val="MISCFigureCaptionHeaderBold8pt"/>
          <w:noProof/>
        </w:rPr>
        <w:t>6</w:t>
      </w:r>
      <w:r w:rsidRPr="003048CB">
        <w:rPr>
          <w:rStyle w:val="MISCFigureCaptionHeaderBold8pt"/>
        </w:rPr>
        <w:fldChar w:fldCharType="end"/>
      </w:r>
      <w:bookmarkEnd w:id="235"/>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7DBC0659" w:rsidR="003048CB" w:rsidRPr="003048CB" w:rsidRDefault="00E2733E" w:rsidP="003048CB">
      <w:pPr>
        <w:pStyle w:val="BodyTextMetricHPELight10pt"/>
        <w:rPr>
          <w:rStyle w:val="CodingLanguage"/>
        </w:rPr>
      </w:pPr>
      <w:r>
        <w:rPr>
          <w:rStyle w:val="CodingLanguage"/>
        </w:rPr>
        <w:t># kubectl get svc g</w:t>
      </w:r>
      <w:r w:rsidR="003048CB">
        <w:rPr>
          <w:rStyle w:val="CodingLanguage"/>
        </w:rPr>
        <w:t>rafana</w:t>
      </w:r>
      <w:r w:rsidR="003048CB">
        <w:rPr>
          <w:rStyle w:val="CodingLanguage"/>
        </w:rPr>
        <w:br/>
      </w:r>
      <w:r w:rsidR="003048CB" w:rsidRPr="003048CB">
        <w:rPr>
          <w:rStyle w:val="CodingLanguage"/>
        </w:rPr>
        <w:t>NAME      TYPE       CLUSTER-IP      EXT</w:t>
      </w:r>
      <w:r w:rsidR="003048CB">
        <w:rPr>
          <w:rStyle w:val="CodingLanguage"/>
        </w:rPr>
        <w:t>ERNAL-IP   PORT(S)          AGE</w:t>
      </w:r>
      <w:r w:rsidR="003048CB">
        <w:rPr>
          <w:rStyle w:val="CodingLanguage"/>
        </w:rPr>
        <w:br/>
      </w:r>
      <w:r w:rsidR="003048CB"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6C39F7" w:rsidRPr="006C39F7">
        <w:t>Figure 7</w:t>
      </w:r>
      <w:r w:rsidRPr="003048CB">
        <w:fldChar w:fldCharType="end"/>
      </w:r>
      <w:r>
        <w:t xml:space="preserve"> </w:t>
      </w:r>
      <w:r w:rsidRPr="003048CB">
        <w:t xml:space="preserve">is taken from </w:t>
      </w:r>
      <w:hyperlink r:id="rId48"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lastRenderedPageBreak/>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6"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6C39F7">
        <w:rPr>
          <w:rStyle w:val="MISCFigureCaptionHeaderBold8pt"/>
          <w:noProof/>
        </w:rPr>
        <w:t>7</w:t>
      </w:r>
      <w:r w:rsidRPr="003048CB">
        <w:rPr>
          <w:rStyle w:val="MISCFigureCaptionHeaderBold8pt"/>
        </w:rPr>
        <w:fldChar w:fldCharType="end"/>
      </w:r>
      <w:bookmarkEnd w:id="236"/>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7" w:name="_Ref5893648"/>
      <w:bookmarkStart w:id="238" w:name="_Toc7522319"/>
      <w:bookmarkStart w:id="239" w:name="_Ref523992906"/>
      <w:bookmarkStart w:id="240" w:name="_Ref523992958"/>
      <w:bookmarkStart w:id="241" w:name="_Ref524072920"/>
      <w:bookmarkStart w:id="242" w:name="_Toc531698846"/>
      <w:r>
        <w:t>Configuring storage</w:t>
      </w:r>
      <w:bookmarkEnd w:id="237"/>
      <w:bookmarkEnd w:id="238"/>
    </w:p>
    <w:p w14:paraId="41B4C5C4" w14:textId="77777777" w:rsidR="00D11833" w:rsidRDefault="00D11833" w:rsidP="00D11833">
      <w:pPr>
        <w:pStyle w:val="Heading2"/>
      </w:pPr>
      <w:bookmarkStart w:id="243" w:name="_Toc7522320"/>
      <w:bookmarkStart w:id="244" w:name="_Ref2078903"/>
      <w:r>
        <w:t>Using HPE 3PAR when deploying NFS provisioner for Kubernetes</w:t>
      </w:r>
      <w:bookmarkEnd w:id="243"/>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6C39F7"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6C39F7">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6C39F7">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6C39F7">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6C39F7">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6C39F7">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6C39F7">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6C39F7">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6C39F7">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6C39F7">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6C39F7">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6C39F7">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6C39F7">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14C7EFE" w:rsidR="00126612" w:rsidRPr="00E2733E" w:rsidRDefault="00126612" w:rsidP="005511D6">
            <w:pPr>
              <w:pStyle w:val="TableBody8pt"/>
              <w:rPr>
                <w:rStyle w:val="CodingLanguage"/>
              </w:rPr>
            </w:pPr>
            <w:r w:rsidRPr="00E2733E">
              <w:rPr>
                <w:rStyle w:val="CodingLanguage"/>
              </w:rPr>
              <w:t>hpe.com/nfs-3par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EB09716" w:rsidR="00126612" w:rsidRPr="00E2733E" w:rsidRDefault="00126612" w:rsidP="005511D6">
            <w:pPr>
              <w:pStyle w:val="TableBody8pt"/>
              <w:rPr>
                <w:rStyle w:val="CodingLanguage"/>
              </w:rPr>
            </w:pPr>
            <w:r w:rsidRPr="00E2733E">
              <w:rPr>
                <w:rStyle w:val="CodingLanguage"/>
              </w:rPr>
              <w:t>nfs-3par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cd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kubectl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5" w:name="_Toc7522321"/>
      <w:bookmarkEnd w:id="239"/>
      <w:bookmarkEnd w:id="240"/>
      <w:bookmarkEnd w:id="241"/>
      <w:bookmarkEnd w:id="242"/>
      <w:bookmarkEnd w:id="244"/>
      <w:r w:rsidRPr="00761D8C">
        <w:t>Using NFS VM when deploying NFS provisioner for Kubernetes</w:t>
      </w:r>
      <w:bookmarkEnd w:id="245"/>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6C39F7"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6C39F7" w:rsidRPr="006C39F7">
        <w:t>Table 16</w:t>
      </w:r>
      <w:r w:rsidRPr="009534F0">
        <w:fldChar w:fldCharType="end"/>
      </w:r>
      <w:r>
        <w:t>.</w:t>
      </w:r>
    </w:p>
    <w:p w14:paraId="1EC930EB" w14:textId="06F00D1F" w:rsidR="00076402" w:rsidRDefault="00076402" w:rsidP="00076402">
      <w:pPr>
        <w:pStyle w:val="MISCTableCaptionHeader8pt"/>
      </w:pPr>
      <w:bookmarkStart w:id="246"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6C39F7">
        <w:rPr>
          <w:rStyle w:val="MISCTableCaptionHeaderBold8pt"/>
          <w:noProof/>
        </w:rPr>
        <w:t>16</w:t>
      </w:r>
      <w:r w:rsidRPr="00520D3C">
        <w:rPr>
          <w:rStyle w:val="MISCTableCaptionHeaderBold8pt"/>
        </w:rPr>
        <w:fldChar w:fldCharType="end"/>
      </w:r>
      <w:bookmarkEnd w:id="246"/>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cd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kubectl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7" w:name="_Toc7522322"/>
      <w:bookmarkStart w:id="248" w:name="_Toc531698819"/>
      <w:bookmarkStart w:id="249" w:name="_Refd17e55266"/>
      <w:bookmarkStart w:id="250" w:name="_Tocd17e55266"/>
      <w:r w:rsidRPr="00A9320A">
        <w:t>Validating the NFS provisioner using WordPress and MySQL</w:t>
      </w:r>
      <w:bookmarkEnd w:id="247"/>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6C39F7" w:rsidRPr="006C39F7">
        <w:t>Table 17</w:t>
      </w:r>
      <w:r w:rsidR="006927E5" w:rsidRPr="006927E5">
        <w:fldChar w:fldCharType="end"/>
      </w:r>
      <w:r w:rsidRPr="00A9320A">
        <w:t>:</w:t>
      </w:r>
    </w:p>
    <w:p w14:paraId="32613C72" w14:textId="62C18F85" w:rsidR="006927E5" w:rsidRDefault="006927E5" w:rsidP="006927E5">
      <w:pPr>
        <w:pStyle w:val="MISCTableCaptionHeader8pt"/>
      </w:pPr>
      <w:bookmarkStart w:id="251"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6C39F7">
        <w:rPr>
          <w:rStyle w:val="MISCTableCaptionHeaderBold8pt"/>
          <w:noProof/>
        </w:rPr>
        <w:t>17</w:t>
      </w:r>
      <w:r w:rsidRPr="006927E5">
        <w:rPr>
          <w:rStyle w:val="MISCTableCaptionHeaderBold8pt"/>
        </w:rPr>
        <w:fldChar w:fldCharType="end"/>
      </w:r>
      <w:bookmarkEnd w:id="251"/>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cd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6C39F7" w:rsidRPr="006C39F7">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2"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6C39F7">
        <w:rPr>
          <w:rStyle w:val="MISCFigureCaptionHeaderBold8pt"/>
          <w:noProof/>
        </w:rPr>
        <w:t>19</w:t>
      </w:r>
      <w:r w:rsidRPr="006927E5">
        <w:rPr>
          <w:rStyle w:val="MISCFigureCaptionHeaderBold8pt"/>
        </w:rPr>
        <w:fldChar w:fldCharType="end"/>
      </w:r>
      <w:bookmarkEnd w:id="252"/>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6C39F7" w:rsidRPr="006C39F7">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3"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6C39F7">
        <w:rPr>
          <w:rStyle w:val="MISCFigureCaptionHeaderBold8pt"/>
          <w:noProof/>
        </w:rPr>
        <w:t>20</w:t>
      </w:r>
      <w:r w:rsidRPr="006927E5">
        <w:rPr>
          <w:rStyle w:val="MISCFigureCaptionHeaderBold8pt"/>
        </w:rPr>
        <w:fldChar w:fldCharType="end"/>
      </w:r>
      <w:bookmarkEnd w:id="253"/>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6C39F7" w:rsidRPr="006C39F7">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4"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6C39F7">
        <w:rPr>
          <w:rStyle w:val="MISCFigureCaptionHeaderBold8pt"/>
          <w:noProof/>
        </w:rPr>
        <w:t>21</w:t>
      </w:r>
      <w:r w:rsidRPr="00720DA7">
        <w:rPr>
          <w:rStyle w:val="MISCFigureCaptionHeaderBold8pt"/>
        </w:rPr>
        <w:fldChar w:fldCharType="end"/>
      </w:r>
      <w:bookmarkEnd w:id="254"/>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6C39F7" w:rsidRPr="006C39F7">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5"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6C39F7">
        <w:rPr>
          <w:rStyle w:val="MISCFigureCaptionHeaderBold8pt"/>
          <w:noProof/>
        </w:rPr>
        <w:t>22</w:t>
      </w:r>
      <w:r w:rsidRPr="00720DA7">
        <w:rPr>
          <w:rStyle w:val="MISCFigureCaptionHeaderBold8pt"/>
        </w:rPr>
        <w:fldChar w:fldCharType="end"/>
      </w:r>
      <w:bookmarkEnd w:id="255"/>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r w:rsidRPr="000237CA">
        <w:rPr>
          <w:rStyle w:val="CodingLanguage"/>
        </w:rPr>
        <w:t>Insert</w:t>
      </w:r>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6C39F7" w:rsidRPr="006C39F7">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6"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6C39F7">
        <w:rPr>
          <w:rStyle w:val="MISCFigureCaptionHeaderBold8pt"/>
          <w:noProof/>
        </w:rPr>
        <w:t>23</w:t>
      </w:r>
      <w:r w:rsidRPr="00E067A2">
        <w:rPr>
          <w:rStyle w:val="MISCFigureCaptionHeaderBold8pt"/>
        </w:rPr>
        <w:fldChar w:fldCharType="end"/>
      </w:r>
      <w:bookmarkEnd w:id="256"/>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6C39F7" w:rsidRPr="006C39F7">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7"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6C39F7">
        <w:rPr>
          <w:rStyle w:val="MISCFigureCaptionHeaderBold8pt"/>
          <w:noProof/>
        </w:rPr>
        <w:t>24</w:t>
      </w:r>
      <w:r w:rsidRPr="00652AF0">
        <w:rPr>
          <w:rStyle w:val="MISCFigureCaptionHeaderBold8pt"/>
        </w:rPr>
        <w:fldChar w:fldCharType="end"/>
      </w:r>
      <w:bookmarkEnd w:id="257"/>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kub</w:t>
      </w:r>
      <w:r>
        <w:rPr>
          <w:rStyle w:val="CodingLanguage"/>
        </w:rPr>
        <w:t>ectl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ssh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kubectl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6C39F7">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r w:rsidRPr="00EA11F3">
        <w:rPr>
          <w:rStyle w:val="CodingLanguage"/>
        </w:rPr>
        <w:t>kubectl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6C39F7" w:rsidRPr="006C39F7">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8"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6C39F7">
        <w:rPr>
          <w:rStyle w:val="MISCFigureCaptionHeaderBold8pt"/>
          <w:noProof/>
        </w:rPr>
        <w:t>26</w:t>
      </w:r>
      <w:r w:rsidRPr="00802589">
        <w:rPr>
          <w:rStyle w:val="MISCFigureCaptionHeaderBold8pt"/>
        </w:rPr>
        <w:fldChar w:fldCharType="end"/>
      </w:r>
      <w:bookmarkEnd w:id="258"/>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kubectl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6C39F7" w:rsidRPr="006C39F7">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9"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6C39F7">
        <w:rPr>
          <w:rStyle w:val="MISCFigureCaptionHeaderBold8pt"/>
          <w:noProof/>
        </w:rPr>
        <w:t>27</w:t>
      </w:r>
      <w:r w:rsidRPr="00BA59CB">
        <w:rPr>
          <w:rStyle w:val="MISCFigureCaptionHeaderBold8pt"/>
        </w:rPr>
        <w:fldChar w:fldCharType="end"/>
      </w:r>
      <w:bookmarkEnd w:id="259"/>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r w:rsidRPr="00BA59CB">
        <w:rPr>
          <w:rStyle w:val="CodingLanguage"/>
        </w:rPr>
        <w:t>kubectl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6C39F7" w:rsidRPr="006C39F7">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60"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6C39F7">
        <w:rPr>
          <w:rStyle w:val="MISCFigureCaptionHeaderBold8pt"/>
          <w:noProof/>
        </w:rPr>
        <w:t>28</w:t>
      </w:r>
      <w:r w:rsidRPr="00BA59CB">
        <w:rPr>
          <w:rStyle w:val="MISCFigureCaptionHeaderBold8pt"/>
        </w:rPr>
        <w:fldChar w:fldCharType="end"/>
      </w:r>
      <w:bookmarkEnd w:id="260"/>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1" w:name="_Toc7522323"/>
      <w:r w:rsidRPr="00AC42CC">
        <w:t>Deploying Windows workers</w:t>
      </w:r>
      <w:bookmarkEnd w:id="248"/>
      <w:bookmarkEnd w:id="261"/>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2" w:name="_Refd17e55946"/>
      <w:bookmarkStart w:id="263" w:name="_Tocd17e55946"/>
      <w:bookmarkStart w:id="264" w:name="_Toc531698820"/>
      <w:bookmarkStart w:id="265" w:name="_Toc7522324"/>
      <w:r>
        <w:t>Create the Windows Template</w:t>
      </w:r>
      <w:bookmarkEnd w:id="262"/>
      <w:bookmarkEnd w:id="263"/>
      <w:bookmarkEnd w:id="264"/>
      <w:bookmarkEnd w:id="265"/>
    </w:p>
    <w:p w14:paraId="26533C2A" w14:textId="29B6C421" w:rsidR="000615E7" w:rsidRDefault="000615E7" w:rsidP="0058095B">
      <w:pPr>
        <w:pStyle w:val="BodyTextMetricHPELight10pt"/>
      </w:pPr>
      <w:r>
        <w:t xml:space="preserve">To create the Windows Template that you will use as the base for all your Windows </w:t>
      </w:r>
      <w:r w:rsidR="00E2733E">
        <w:t xml:space="preserve">VM </w:t>
      </w:r>
      <w:r>
        <w:t xml:space="preserve">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244375">
      <w:pPr>
        <w:pStyle w:val="NumberedList-Level1"/>
        <w:numPr>
          <w:ilvl w:val="0"/>
          <w:numId w:val="23"/>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0DDAA737" w:rsidR="000615E7" w:rsidRPr="00A728C1" w:rsidRDefault="000615E7" w:rsidP="000615E7">
      <w:pPr>
        <w:pStyle w:val="NumberedList-Level1"/>
      </w:pPr>
      <w:r w:rsidRPr="00A728C1">
        <w:t>Select drive 0, the 100 GB drive you specified earlier, as the location f</w:t>
      </w:r>
      <w:r w:rsidR="007964D6">
        <w:t>or installing W</w:t>
      </w:r>
      <w:r w:rsidRPr="00A728C1">
        <w:t>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6" w:name="_Ref531619941"/>
      <w:bookmarkStart w:id="267" w:name="_Toc531698821"/>
      <w:bookmarkStart w:id="268" w:name="_Toc7522325"/>
      <w:r w:rsidRPr="008A520F">
        <w:t>Playbooks for adding Windows workers</w:t>
      </w:r>
      <w:bookmarkEnd w:id="266"/>
      <w:bookmarkEnd w:id="267"/>
      <w:bookmarkEnd w:id="268"/>
    </w:p>
    <w:p w14:paraId="462E25AD" w14:textId="298E549C" w:rsidR="000615E7" w:rsidRDefault="000615E7" w:rsidP="006A34A0">
      <w:pPr>
        <w:pStyle w:val="BulletLevel1"/>
      </w:pPr>
      <w:r w:rsidRPr="008A520F">
        <w:rPr>
          <w:rStyle w:val="CodingLanguage"/>
        </w:rPr>
        <w:t>playbooks/</w:t>
      </w:r>
      <w:r w:rsidR="00CB40BF">
        <w:rPr>
          <w:rStyle w:val="CodingLanguage"/>
        </w:rPr>
        <w:t>provision_nodes</w:t>
      </w:r>
      <w:r w:rsidRPr="008A520F">
        <w:rPr>
          <w:rStyle w:val="CodingLanguage"/>
        </w:rPr>
        <w:t>.yml</w:t>
      </w:r>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r w:rsidR="006A34A0" w:rsidRPr="006A34A0">
        <w:rPr>
          <w:rStyle w:val="CodingLanguage"/>
        </w:rPr>
        <w:t>hosts</w:t>
      </w:r>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r w:rsidRPr="008A520F">
        <w:rPr>
          <w:rStyle w:val="CodingLanguage"/>
        </w:rPr>
        <w:t>playbooks/scale_workers.yml</w:t>
      </w:r>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r w:rsidRPr="008A520F">
        <w:rPr>
          <w:rStyle w:val="CodingLanguage"/>
        </w:rPr>
        <w:t>playbooks/splunk_uf_win.yml</w:t>
      </w:r>
      <w:r>
        <w:t xml:space="preserve"> installs and configures the Splunk Universal Forwarder on each Windows machine in the inventory.</w:t>
      </w:r>
      <w:bookmarkStart w:id="269" w:name="_Toc531698822"/>
    </w:p>
    <w:p w14:paraId="025A747F" w14:textId="77777777" w:rsidR="000615E7" w:rsidRDefault="000615E7" w:rsidP="000615E7">
      <w:pPr>
        <w:pStyle w:val="Heading2"/>
      </w:pPr>
      <w:bookmarkStart w:id="270" w:name="_Toc7522326"/>
      <w:r>
        <w:t>Windows configuration</w:t>
      </w:r>
      <w:bookmarkEnd w:id="269"/>
      <w:bookmarkEnd w:id="270"/>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6C39F7" w:rsidRPr="006C39F7">
        <w:t>Table</w:t>
      </w:r>
      <w:r w:rsidR="006C39F7" w:rsidRPr="006C39F7">
        <w:rPr>
          <w:rFonts w:ascii="Calibri" w:hAnsi="Calibri" w:cs="Calibri"/>
        </w:rPr>
        <w:t> </w:t>
      </w:r>
      <w:r w:rsidR="006C39F7" w:rsidRPr="006C39F7">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1" w:name="_Refd17e57169"/>
      <w:bookmarkStart w:id="272" w:name="_Tocd17e57169"/>
      <w:r w:rsidRPr="00566ADC">
        <w:rPr>
          <w:rStyle w:val="MISCTableCaptionHeaderBold8pt"/>
        </w:rPr>
        <w:t>Table</w:t>
      </w:r>
      <w:r w:rsidRPr="00566ADC">
        <w:rPr>
          <w:rStyle w:val="MISCTableCaptionHeaderBold8pt"/>
          <w:rFonts w:ascii="Calibri" w:hAnsi="Calibri" w:cs="Calibri"/>
        </w:rPr>
        <w:t> </w:t>
      </w:r>
      <w:bookmarkStart w:id="273"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18</w:t>
      </w:r>
      <w:r w:rsidRPr="00566ADC">
        <w:rPr>
          <w:rStyle w:val="MISCTableCaptionHeaderBold8pt"/>
        </w:rPr>
        <w:fldChar w:fldCharType="end"/>
      </w:r>
      <w:bookmarkEnd w:id="271"/>
      <w:bookmarkEnd w:id="272"/>
      <w:bookmarkEnd w:id="273"/>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2CA4BC9B" w:rsidR="000615E7" w:rsidRPr="00CB40BF" w:rsidRDefault="00234962" w:rsidP="00CB40BF">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410A51D5" w:rsidR="000615E7" w:rsidRDefault="00234962" w:rsidP="00CD4360">
            <w:pPr>
              <w:pStyle w:val="TableBody8pt"/>
            </w:pPr>
            <w:r>
              <w:rPr>
                <w:rStyle w:val="BoldEmpha"/>
              </w:rPr>
              <w:t>group_var</w:t>
            </w:r>
            <w:r w:rsidR="0083650F">
              <w:rPr>
                <w:rStyle w:val="BoldEmpha"/>
              </w:rPr>
              <w:t>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3CFC05D6" w:rsidR="000615E7" w:rsidRPr="00CB40BF" w:rsidRDefault="00234962" w:rsidP="00CD4360">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50E1DD92" w:rsidR="006C7B25" w:rsidRPr="005B52F4" w:rsidRDefault="00234962" w:rsidP="00CD4360">
            <w:pPr>
              <w:pStyle w:val="TableBody8pt"/>
              <w:rPr>
                <w:rStyle w:val="BoldEmpha"/>
              </w:rPr>
            </w:pPr>
            <w:r>
              <w:rPr>
                <w:rStyle w:val="BoldEmpha"/>
              </w:rPr>
              <w:t>group_var</w:t>
            </w:r>
            <w:r w:rsidR="00B0382D" w:rsidRPr="005B52F4">
              <w:rPr>
                <w:rStyle w:val="BoldEmpha"/>
              </w:rPr>
              <w:t>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418BD00F"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0C8C2E77"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25F728A1"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13120B"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See  </w:t>
            </w:r>
            <w:hyperlink r:id="rId71" w:history="1">
              <w:r w:rsidRPr="005B52F4">
                <w:rPr>
                  <w:rStyle w:val="Hyperlink"/>
                </w:rPr>
                <w:t>https://msdn.microsoft.com/en-us/library/ms912391.aspx</w:t>
              </w:r>
            </w:hyperlink>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30477C38" w:rsidR="000615E7"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4" w:name="_Deploying_Windows_workers"/>
      <w:bookmarkEnd w:id="274"/>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2"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3D4689F9" w:rsidR="000615E7" w:rsidRDefault="006C7B25" w:rsidP="0058095B">
      <w:pPr>
        <w:pStyle w:val="BodyTextMetricHPELight10pt"/>
      </w:pPr>
      <w:r>
        <w:t>You n</w:t>
      </w:r>
      <w:r w:rsidR="000615E7" w:rsidRPr="00577A7F">
        <w:t>eed to mak</w:t>
      </w:r>
      <w:r>
        <w:t>e this script available locally</w:t>
      </w:r>
      <w:r w:rsidR="00F324E6">
        <w:t xml:space="preserve"> on the Fedora 29 Ansible controller</w:t>
      </w:r>
      <w:r>
        <w:t>:</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06D98F2A" w:rsidR="000615E7" w:rsidRDefault="000615E7" w:rsidP="00244375">
      <w:pPr>
        <w:pStyle w:val="NumberedList-Level1"/>
        <w:numPr>
          <w:ilvl w:val="0"/>
          <w:numId w:val="23"/>
        </w:numPr>
      </w:pPr>
      <w:r w:rsidRPr="00577A7F">
        <w:t>Deploy a local HTTP server, enabling port 80, for example:</w:t>
      </w:r>
      <w:r>
        <w:br/>
      </w:r>
      <w:r>
        <w:br/>
      </w:r>
      <w:r w:rsidR="007B4220" w:rsidRPr="007B4220">
        <w:rPr>
          <w:rStyle w:val="CodingLanguage"/>
        </w:rPr>
        <w:lastRenderedPageBreak/>
        <w:t>firewall-cmd --permanent --add-port 80/tcp --zone=public</w:t>
      </w:r>
      <w:r w:rsidRPr="00577A7F">
        <w:rPr>
          <w:rStyle w:val="CodingLanguage"/>
        </w:rPr>
        <w:br/>
      </w:r>
      <w:r w:rsidR="007B4220" w:rsidRPr="007B4220">
        <w:rPr>
          <w:rStyle w:val="CodingLanguage"/>
        </w:rPr>
        <w:t>firewall-cmd --permanent --change-interface=ens192 --zone=public</w:t>
      </w:r>
      <w:r w:rsidRPr="00577A7F">
        <w:rPr>
          <w:rStyle w:val="CodingLanguage"/>
        </w:rPr>
        <w:br/>
      </w:r>
      <w:r w:rsidR="007B4220" w:rsidRPr="007B4220">
        <w:rPr>
          <w:rStyle w:val="CodingLanguage"/>
        </w:rPr>
        <w:t xml:space="preserve">firewall-cmd </w:t>
      </w:r>
      <w:r w:rsidR="007B4220">
        <w:rPr>
          <w:rStyle w:val="CodingLanguage"/>
        </w:rPr>
        <w:t>–</w:t>
      </w:r>
      <w:r w:rsidR="007B4220" w:rsidRPr="007B4220">
        <w:rPr>
          <w:rStyle w:val="CodingLanguage"/>
        </w:rPr>
        <w:t>reload</w:t>
      </w:r>
      <w:r w:rsidR="007B4220" w:rsidRPr="007B4220">
        <w:rPr>
          <w:rStyle w:val="CodingLanguage"/>
          <w:rFonts w:ascii="MetricHPE Light" w:hAnsi="MetricHPE Light"/>
        </w:rPr>
        <w:br/>
      </w:r>
      <w:r w:rsidRPr="00577A7F">
        <w:rPr>
          <w:rStyle w:val="CodingLanguage"/>
        </w:rPr>
        <w:br/>
      </w:r>
      <w:r w:rsidR="007B4220" w:rsidRPr="007B4220">
        <w:rPr>
          <w:rStyle w:val="CodingLanguage"/>
        </w:rPr>
        <w:t>dnf install httpd</w:t>
      </w:r>
      <w:r w:rsidRPr="00577A7F">
        <w:rPr>
          <w:rStyle w:val="CodingLanguage"/>
        </w:rPr>
        <w:br/>
      </w:r>
      <w:r w:rsidR="007B4220" w:rsidRPr="007B4220">
        <w:rPr>
          <w:rStyle w:val="CodingLanguage"/>
        </w:rPr>
        <w:t>systemctl enable httpd</w:t>
      </w:r>
      <w:r w:rsidR="007B4220">
        <w:rPr>
          <w:rStyle w:val="CodingLanguage"/>
        </w:rPr>
        <w:br/>
      </w:r>
      <w:r w:rsidR="007B4220" w:rsidRPr="007B4220">
        <w:rPr>
          <w:rStyle w:val="CodingLanguage"/>
        </w:rPr>
        <w:t>systemctl start httpd</w:t>
      </w:r>
    </w:p>
    <w:p w14:paraId="06085368" w14:textId="77777777" w:rsidR="000615E7" w:rsidRDefault="000615E7" w:rsidP="00244375">
      <w:pPr>
        <w:pStyle w:val="NumberedList-Level1"/>
        <w:numPr>
          <w:ilvl w:val="0"/>
          <w:numId w:val="23"/>
        </w:numPr>
      </w:pPr>
      <w:r w:rsidRPr="00577A7F">
        <w:t>Copy the downloaded script to the web server:</w:t>
      </w:r>
      <w:r>
        <w:br/>
      </w:r>
      <w:r>
        <w:br/>
      </w:r>
      <w:r w:rsidRPr="00577A7F">
        <w:rPr>
          <w:rStyle w:val="CodingLanguage"/>
        </w:rPr>
        <w:t>cp ConfigureRemotingForAnsible.ps1 /var/www/html</w:t>
      </w:r>
    </w:p>
    <w:p w14:paraId="08747069" w14:textId="49A6E54B"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w:t>
      </w:r>
      <w:r w:rsidR="002C0C4F">
        <w:t>e local web server, using the name or the IP address of the Ansible controller, for example:</w:t>
      </w:r>
      <w:r>
        <w:br/>
      </w:r>
      <w:r>
        <w:br/>
      </w:r>
      <w:r w:rsidRPr="00614DCF">
        <w:rPr>
          <w:rStyle w:val="CodingLanguage"/>
        </w:rPr>
        <w:t>wi</w:t>
      </w:r>
      <w:r w:rsidR="003D0F84">
        <w:rPr>
          <w:rStyle w:val="CodingLanguage"/>
        </w:rPr>
        <w:t>ndows_winrm_script: 'http://10.60.59</w:t>
      </w:r>
      <w:r w:rsidRPr="00614DCF">
        <w:rPr>
          <w:rStyle w:val="CodingLanguage"/>
        </w:rPr>
        <w:t>.230/ConfigureRemotingForAnsible.ps1'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6C39F7">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5" w:name="_Sysdig_configuration"/>
            <w:bookmarkStart w:id="276" w:name="_Prometheus_and_Grafana"/>
            <w:bookmarkEnd w:id="275"/>
            <w:bookmarkEnd w:id="276"/>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3"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4" w:history="1">
              <w:r w:rsidRPr="000970E4">
                <w:rPr>
                  <w:rStyle w:val="Hyperlink"/>
                </w:rPr>
                <w:t>https://msdn.microsoft.com/en-us/library/ms912391.aspx</w:t>
              </w:r>
            </w:hyperlink>
          </w:p>
        </w:tc>
      </w:tr>
    </w:tbl>
    <w:p w14:paraId="320C3B09" w14:textId="77777777" w:rsidR="00CB40BF" w:rsidRDefault="00CB40BF" w:rsidP="00CB40BF"/>
    <w:p w14:paraId="6C91E78A" w14:textId="5034D7FE" w:rsidR="006C7B25" w:rsidRDefault="004B4877" w:rsidP="006C7B25">
      <w:pPr>
        <w:pStyle w:val="Heading3"/>
      </w:pPr>
      <w:r>
        <w:t>Advanced Windows variables</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6C39F7" w:rsidRPr="006C39F7">
        <w:t>Table</w:t>
      </w:r>
      <w:r w:rsidR="006C39F7" w:rsidRPr="006C39F7">
        <w:rPr>
          <w:rFonts w:ascii="Calibri" w:hAnsi="Calibri" w:cs="Calibri"/>
        </w:rPr>
        <w:t> </w:t>
      </w:r>
      <w:r w:rsidR="006C39F7" w:rsidRPr="006C39F7">
        <w:t>20</w:t>
      </w:r>
      <w:r w:rsidR="000970E4" w:rsidRPr="000970E4">
        <w:fldChar w:fldCharType="end"/>
      </w:r>
      <w:r w:rsidR="000970E4">
        <w:t xml:space="preserve"> </w:t>
      </w:r>
      <w:r>
        <w:t>for the sake of completeness</w:t>
      </w:r>
      <w:r w:rsidR="006C7B25">
        <w:t>.</w:t>
      </w:r>
    </w:p>
    <w:p w14:paraId="45DA1E72" w14:textId="1D12A4F4" w:rsidR="006C7B25" w:rsidRDefault="006C7B25" w:rsidP="006C7B25">
      <w:pPr>
        <w:pStyle w:val="MISCTableCaptionHeader8pt"/>
      </w:pPr>
      <w:bookmarkStart w:id="277" w:name="_Refd17e57382"/>
      <w:bookmarkStart w:id="278" w:name="_Tocd17e57382"/>
      <w:r w:rsidRPr="00566ADC">
        <w:rPr>
          <w:rStyle w:val="MISCTableCaptionHeaderBold8pt"/>
        </w:rPr>
        <w:t>Table</w:t>
      </w:r>
      <w:r w:rsidRPr="00566ADC">
        <w:rPr>
          <w:rStyle w:val="MISCTableCaptionHeaderBold8pt"/>
          <w:rFonts w:ascii="Calibri" w:hAnsi="Calibri" w:cs="Calibri"/>
        </w:rPr>
        <w:t> </w:t>
      </w:r>
      <w:bookmarkStart w:id="279"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6C39F7">
        <w:rPr>
          <w:rStyle w:val="MISCTableCaptionHeaderBold8pt"/>
          <w:noProof/>
        </w:rPr>
        <w:t>20</w:t>
      </w:r>
      <w:r w:rsidRPr="00566ADC">
        <w:rPr>
          <w:rStyle w:val="MISCTableCaptionHeaderBold8pt"/>
        </w:rPr>
        <w:fldChar w:fldCharType="end"/>
      </w:r>
      <w:bookmarkEnd w:id="277"/>
      <w:bookmarkEnd w:id="278"/>
      <w:bookmarkEnd w:id="279"/>
      <w:r w:rsidRPr="00566ADC">
        <w:rPr>
          <w:rStyle w:val="MISCTableCaptionHeaderBold8pt"/>
        </w:rPr>
        <w:t xml:space="preserve">. </w:t>
      </w:r>
      <w:r>
        <w:t xml:space="preserve">Advanced </w:t>
      </w:r>
      <w:r w:rsidR="004B4877">
        <w:t>W</w:t>
      </w:r>
      <w:r>
        <w:t>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495B9963" w:rsidR="006C7B25" w:rsidRDefault="006C7B25" w:rsidP="00C65B7A">
            <w:pPr>
              <w:pStyle w:val="TableBody8pt"/>
            </w:pPr>
            <w:r>
              <w:t xml:space="preserve">Defaults to the Windows user account </w:t>
            </w:r>
            <w:r>
              <w:rPr>
                <w:rStyle w:val="CodingLanguage"/>
              </w:rPr>
              <w:t>win_username</w:t>
            </w:r>
            <w:r>
              <w:t xml:space="preserve"> as specified in </w:t>
            </w:r>
            <w:r w:rsidR="00234962">
              <w:rPr>
                <w:rStyle w:val="CodingLanguage"/>
              </w:rPr>
              <w:t>group_var</w:t>
            </w:r>
            <w:r w:rsidR="00B0382D">
              <w:rPr>
                <w:rStyle w:val="CodingLanguage"/>
              </w:rPr>
              <w:t>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70C0DCBF" w:rsidR="006C7B25" w:rsidRDefault="006C7B25" w:rsidP="00C65B7A">
            <w:pPr>
              <w:pStyle w:val="TableBody8pt"/>
            </w:pPr>
            <w:r>
              <w:t xml:space="preserve">Defaults to the Windows user password </w:t>
            </w:r>
            <w:r>
              <w:rPr>
                <w:rStyle w:val="CodingLanguage"/>
              </w:rPr>
              <w:t>win_password</w:t>
            </w:r>
            <w:r>
              <w:t xml:space="preserve"> as specified in </w:t>
            </w:r>
            <w:r w:rsidR="00234962">
              <w:rPr>
                <w:rStyle w:val="CodingLanguage"/>
              </w:rPr>
              <w:t>group_var</w:t>
            </w:r>
            <w:r w:rsidR="0083650F">
              <w:rPr>
                <w:rStyle w:val="CodingLanguage"/>
              </w:rPr>
              <w:t>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Pr="00716359" w:rsidRDefault="006C7B25" w:rsidP="00C65B7A">
            <w:pPr>
              <w:pStyle w:val="TableBody8pt"/>
              <w:rPr>
                <w:rStyle w:val="CodingLanguage"/>
              </w:rPr>
            </w:pPr>
            <w:r w:rsidRPr="00716359">
              <w:rPr>
                <w:rStyle w:val="CodingLanguage"/>
              </w:rP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Pr="00716359" w:rsidRDefault="006C7B25" w:rsidP="00C65B7A">
            <w:pPr>
              <w:pStyle w:val="TableBody8pt"/>
              <w:rPr>
                <w:rStyle w:val="CodingLanguage"/>
              </w:rPr>
            </w:pPr>
            <w:r w:rsidRPr="00716359">
              <w:rPr>
                <w:rStyle w:val="CodingLanguage"/>
              </w:rP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lastRenderedPageBreak/>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bl>
    <w:p w14:paraId="662AE983" w14:textId="77777777" w:rsidR="006C7B25" w:rsidRPr="00F17A52" w:rsidRDefault="006C7B25" w:rsidP="006C7B25"/>
    <w:p w14:paraId="76092563" w14:textId="77777777" w:rsidR="000615E7" w:rsidRDefault="000615E7" w:rsidP="000615E7">
      <w:pPr>
        <w:pStyle w:val="Heading2"/>
      </w:pPr>
      <w:bookmarkStart w:id="280" w:name="_Toc531698824"/>
      <w:bookmarkStart w:id="281" w:name="_Toc7522327"/>
      <w:r w:rsidRPr="00577A7F">
        <w:t>Windows operating system and Docker EE</w:t>
      </w:r>
      <w:bookmarkEnd w:id="280"/>
      <w:bookmarkEnd w:id="281"/>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5"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6" w:anchor="update-docker-ee" w:history="1">
        <w:r w:rsidRPr="00614DCF">
          <w:rPr>
            <w:rStyle w:val="Hyperlink"/>
          </w:rPr>
          <w:t>Update Docker EE</w:t>
        </w:r>
      </w:hyperlink>
      <w:r>
        <w:t>.</w:t>
      </w:r>
    </w:p>
    <w:p w14:paraId="6F4DFC5D" w14:textId="77777777" w:rsidR="00853256" w:rsidRDefault="00853256" w:rsidP="000615E7">
      <w:pPr>
        <w:pStyle w:val="Heading1"/>
      </w:pPr>
      <w:bookmarkStart w:id="282" w:name="_Toc7522328"/>
      <w:bookmarkStart w:id="283" w:name="_Ref531683825"/>
      <w:bookmarkStart w:id="284" w:name="_Toc531698825"/>
      <w:r w:rsidRPr="00853256">
        <w:t>Deploying bare metal workers</w:t>
      </w:r>
      <w:bookmarkEnd w:id="282"/>
      <w:r w:rsidRPr="00853256">
        <w:t xml:space="preserve"> </w:t>
      </w:r>
    </w:p>
    <w:p w14:paraId="0F2AC71D" w14:textId="66A5D7B0" w:rsidR="00853256" w:rsidRPr="00853256" w:rsidRDefault="00853256" w:rsidP="00853256">
      <w:pPr>
        <w:pStyle w:val="Heading2"/>
      </w:pPr>
      <w:bookmarkStart w:id="285" w:name="_Toc7522329"/>
      <w:r w:rsidRPr="00853256">
        <w:t>Introduction to bare metal workers</w:t>
      </w:r>
      <w:bookmarkEnd w:id="285"/>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A9FECF" w14:textId="76D00CB7" w:rsidR="00791CEA" w:rsidRDefault="00791CEA" w:rsidP="00853256">
      <w:pPr>
        <w:pStyle w:val="BodyTextMetricHPELight10pt"/>
      </w:pPr>
      <w:r>
        <w:t xml:space="preserve">For more information, see the </w:t>
      </w:r>
      <w:r w:rsidRPr="00791CEA">
        <w:t>HPE OneView 4.1 User Guide for HPE Synergy</w:t>
      </w:r>
      <w:r>
        <w:t xml:space="preserve"> available at </w:t>
      </w:r>
      <w:hyperlink r:id="rId77" w:history="1">
        <w:r w:rsidRPr="00791CEA">
          <w:rPr>
            <w:rStyle w:val="Hyperlink"/>
          </w:rPr>
          <w:t>https://support.hpe.com/hpsc/doc/public/display?docId=a00048164en_us</w:t>
        </w:r>
      </w:hyperlink>
      <w:r>
        <w:t xml:space="preserve"> and the </w:t>
      </w:r>
      <w:r w:rsidRPr="00791CEA">
        <w:t>HPE Synergy Image Streamer 4.1 User Guide</w:t>
      </w:r>
      <w:r>
        <w:t xml:space="preserve"> at </w:t>
      </w:r>
      <w:hyperlink r:id="rId78" w:history="1">
        <w:r>
          <w:rPr>
            <w:rStyle w:val="Hyperlink"/>
          </w:rPr>
          <w:t>https://support.hpe.com/hpsc/doc/public/display?docId=emr_na-a00039930en_us&amp;docLocale=en_US</w:t>
        </w:r>
      </w:hyperlink>
    </w:p>
    <w:p w14:paraId="202AABC2" w14:textId="77777777" w:rsidR="00791CEA" w:rsidRDefault="00791CEA">
      <w:pPr>
        <w:rPr>
          <w:rFonts w:ascii="MetricHPE" w:hAnsi="MetricHPE"/>
          <w:b/>
          <w:sz w:val="24"/>
          <w:szCs w:val="20"/>
        </w:rPr>
      </w:pPr>
      <w:r>
        <w:br w:type="page"/>
      </w:r>
    </w:p>
    <w:p w14:paraId="035072C0" w14:textId="503BC613" w:rsidR="00853256" w:rsidRDefault="00853256" w:rsidP="00853256">
      <w:pPr>
        <w:pStyle w:val="Heading2"/>
      </w:pPr>
      <w:bookmarkStart w:id="286" w:name="_Toc7522330"/>
      <w:r w:rsidRPr="00853256">
        <w:lastRenderedPageBreak/>
        <w:t>Playbooks and configuration</w:t>
      </w:r>
      <w:bookmarkEnd w:id="286"/>
    </w:p>
    <w:p w14:paraId="192740CF" w14:textId="6E6BCB9D" w:rsidR="00853256" w:rsidRDefault="00853256" w:rsidP="00853256">
      <w:pPr>
        <w:pStyle w:val="BodyTextMetricHPELight10pt"/>
      </w:pPr>
      <w:r>
        <w:t>The following table shows the basic variables needed for OneView configuration.</w:t>
      </w:r>
    </w:p>
    <w:p w14:paraId="43AF376C" w14:textId="2684D067" w:rsidR="00417D96" w:rsidRDefault="00417D96">
      <w:pPr>
        <w:rPr>
          <w:rStyle w:val="MISCTableCaptionHeaderBold8pt"/>
          <w:szCs w:val="20"/>
        </w:rPr>
      </w:pPr>
    </w:p>
    <w:p w14:paraId="2281F39E" w14:textId="47131F93" w:rsidR="00853256" w:rsidRDefault="00853256" w:rsidP="00853256">
      <w:pPr>
        <w:pStyle w:val="MISCTableCaptionHeader8pt"/>
      </w:pPr>
      <w:r w:rsidRPr="00853256">
        <w:rPr>
          <w:rStyle w:val="MISCTableCaptionHeaderBold8pt"/>
        </w:rPr>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6C39F7">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 xml:space="preserve">HPE OneView API version. Defaults to </w:t>
            </w:r>
            <w:r w:rsidRPr="00791CEA">
              <w:rPr>
                <w:rStyle w:val="CodingLanguage"/>
              </w:rPr>
              <w:t>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r w:rsidRPr="00853256">
        <w:rPr>
          <w:rStyle w:val="BoldEmpha"/>
        </w:rPr>
        <w:t>ov_ansible_connection_name</w:t>
      </w:r>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66F6CD05" w:rsidR="00853256" w:rsidRPr="00853256" w:rsidRDefault="00853256" w:rsidP="00853256">
      <w:pPr>
        <w:pStyle w:val="BodyTextMetricHPELight10pt"/>
        <w:rPr>
          <w:rStyle w:val="CodingLanguage"/>
        </w:rPr>
      </w:pPr>
      <w:r w:rsidRPr="00853256">
        <w:rPr>
          <w:rStyle w:val="CodingLanguage"/>
        </w:rPr>
        <w:t>[bm_wrk_lnx]</w:t>
      </w:r>
      <w:r w:rsidRPr="00853256">
        <w:rPr>
          <w:rStyle w:val="CodingLanguage"/>
        </w:rPr>
        <w:br/>
      </w:r>
      <w:r w:rsidR="00324C47">
        <w:rPr>
          <w:rStyle w:val="CodingLanguage"/>
        </w:rPr>
        <w:t>hpe</w:t>
      </w:r>
      <w:r w:rsidRPr="00853256">
        <w:rPr>
          <w:rStyle w:val="CodingLanguage"/>
        </w:rPr>
        <w:t>-worker04 ip_addr='10.60.59.25/16' enclosure='Rack1-Mid-CN759000BZ' bay=8 ov_template='RedHat760_fcoe_gen9_4_v1.0.3'</w:t>
      </w:r>
      <w:r w:rsidRPr="00853256">
        <w:rPr>
          <w:rStyle w:val="CodingLanguage"/>
        </w:rPr>
        <w:br/>
      </w:r>
      <w:r w:rsidR="00324C47">
        <w:rPr>
          <w:rStyle w:val="CodingLanguage"/>
        </w:rPr>
        <w:t>hpe</w:t>
      </w:r>
      <w:r w:rsidRPr="00853256">
        <w:rPr>
          <w:rStyle w:val="CodingLanguage"/>
        </w:rPr>
        <w:t>-worker06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r>
      <w:r w:rsidR="00324C47">
        <w:rPr>
          <w:rStyle w:val="CodingLanguage"/>
        </w:rPr>
        <w:t>hpe</w:t>
      </w:r>
      <w:r w:rsidRPr="00853256">
        <w:rPr>
          <w:rStyle w:val="CodingLanguage"/>
        </w:rPr>
        <w:t>-worker05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6C39F7">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5B93024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r w:rsidR="00794CF7" w:rsidRPr="00845860">
        <w:t>.</w:t>
      </w:r>
    </w:p>
    <w:p w14:paraId="77BCAEA3" w14:textId="439DA55A" w:rsidR="003660E7" w:rsidRDefault="00997C86" w:rsidP="00997C86">
      <w:pPr>
        <w:pStyle w:val="Heading2"/>
      </w:pPr>
      <w:bookmarkStart w:id="287" w:name="_Toc7522331"/>
      <w:r w:rsidRPr="00997C86">
        <w:t>RHEL Golden Images</w:t>
      </w:r>
      <w:bookmarkEnd w:id="287"/>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6B10A988" w:rsidR="00997C86" w:rsidRDefault="00997C86" w:rsidP="00997C86">
      <w:pPr>
        <w:pStyle w:val="BodyTextMetricHPELight10pt"/>
      </w:pPr>
      <w:r>
        <w:t xml:space="preserve">Red Hat Enterprise Linux bundles for HPE Image Streamer may be downloaded from </w:t>
      </w:r>
      <w:hyperlink r:id="rId80" w:history="1">
        <w:r w:rsidR="00794CF7">
          <w:rPr>
            <w:rStyle w:val="Hyperlink"/>
          </w:rPr>
          <w:t>https://github.com/HewlettPackard/image-streamer-rhel/tree/V4.1/artifact-bundles/</w:t>
        </w:r>
      </w:hyperlink>
      <w:r>
        <w:t>.</w:t>
      </w:r>
    </w:p>
    <w:p w14:paraId="46942BC9" w14:textId="6BACE72E" w:rsidR="00997C86" w:rsidRPr="00997C86" w:rsidRDefault="00997C86" w:rsidP="00997C86">
      <w:pPr>
        <w:pStyle w:val="BodyTextMetricHPELight10pt"/>
      </w:pPr>
      <w:r>
        <w:t xml:space="preserve">Sample foundation artifact bundles should be downloaded from </w:t>
      </w:r>
      <w:hyperlink r:id="rId81" w:history="1">
        <w:r w:rsidR="00794CF7">
          <w:rPr>
            <w:rStyle w:val="Hyperlink"/>
          </w:rPr>
          <w:t>https://github.com/HewlettPackard/image-streamer-tools/tree/v4.0/foundation/artifact-bundles</w:t>
        </w:r>
      </w:hyperlink>
      <w:r>
        <w:t>.</w:t>
      </w:r>
    </w:p>
    <w:p w14:paraId="6EE91D24" w14:textId="7EC2BF1C" w:rsidR="00997C86" w:rsidRDefault="00997C86" w:rsidP="00997C86">
      <w:pPr>
        <w:pStyle w:val="Heading3"/>
      </w:pPr>
      <w:r w:rsidRPr="00997C86">
        <w:lastRenderedPageBreak/>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From the Actions menu, Add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Attach a Red Hat Enterprise Linux 7.* Server ISO to the iLO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6C39F7">
        <w:rPr>
          <w:rStyle w:val="MISCFigureCaptionHeaderBold8pt"/>
          <w:noProof/>
        </w:rPr>
        <w:t>30</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r w:rsidRPr="00EA0E1E">
        <w:rPr>
          <w:rStyle w:val="CodingLanguage"/>
        </w:rPr>
        <w:t>Add a disk</w:t>
      </w:r>
      <w:r>
        <w:t xml:space="preserve"> and then choose the 30 GiB volume from HPE Image Streamer. Select </w:t>
      </w:r>
      <w:r w:rsidRPr="00EA0E1E">
        <w:rPr>
          <w:rStyle w:val="CodingLanguage"/>
        </w:rPr>
        <w:t>Done</w:t>
      </w:r>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r w:rsidRPr="00EA0E1E">
        <w:rPr>
          <w:rStyle w:val="CodingLanguage"/>
        </w:rPr>
        <w:t>Done</w:t>
      </w:r>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6C39F7">
        <w:rPr>
          <w:rStyle w:val="MISCFigureCaptionHeaderBold8pt"/>
          <w:noProof/>
        </w:rPr>
        <w:t>31</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Once you have validated the file systems and partition sizes are correct, click Done.</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6C39F7">
        <w:rPr>
          <w:rStyle w:val="MISCFigureCaptionHeaderBold8pt"/>
          <w:noProof/>
        </w:rPr>
        <w:t>32</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Once the OS installation is complete you can reboot the host. Log on at the iLO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88" w:name="_Toc7522332"/>
      <w:r w:rsidRPr="00A33CEC">
        <w:t>Windows Golden Images</w:t>
      </w:r>
      <w:bookmarkEnd w:id="288"/>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5"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6" w:history="1">
        <w:r w:rsidRPr="00A33CEC">
          <w:rPr>
            <w:rStyle w:val="Hyperlink"/>
          </w:rPr>
          <w:t>https://github.com/HewlettPackard/image-streamer-windows</w:t>
        </w:r>
      </w:hyperlink>
      <w:r>
        <w:t xml:space="preserve">. See the appropriate file in the </w:t>
      </w:r>
      <w:r w:rsidRPr="00A33CEC">
        <w:rPr>
          <w:rStyle w:val="CodingLanguage"/>
        </w:rPr>
        <w:t>docs</w:t>
      </w:r>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Launch iLO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r w:rsidRPr="00C25361">
        <w:t>This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6C39F7">
        <w:rPr>
          <w:rStyle w:val="MISCFigureCaptionHeaderBold8pt"/>
          <w:noProof/>
        </w:rPr>
        <w:t>33</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6C39F7">
        <w:rPr>
          <w:rStyle w:val="MISCFigureCaptionHeaderBold8pt"/>
          <w:noProof/>
        </w:rPr>
        <w:t>34</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2E0D81B3" w14:textId="77777777" w:rsidR="00794CF7" w:rsidRDefault="00794CF7" w:rsidP="00794CF7">
      <w:pPr>
        <w:pStyle w:val="Heading2"/>
      </w:pPr>
      <w:bookmarkStart w:id="289" w:name="_Toc7522333"/>
      <w:r w:rsidRPr="00845860">
        <w:lastRenderedPageBreak/>
        <w:t>OS Deployment Plan Custom Attributes</w:t>
      </w:r>
      <w:bookmarkEnd w:id="289"/>
    </w:p>
    <w:p w14:paraId="5735831F" w14:textId="77777777" w:rsidR="00794CF7" w:rsidRDefault="00794CF7" w:rsidP="00794CF7">
      <w:pPr>
        <w:pStyle w:val="Heading3"/>
      </w:pPr>
      <w:r w:rsidRPr="00845860">
        <w:t>RHEL OS Deployment Plan</w:t>
      </w:r>
    </w:p>
    <w:p w14:paraId="3AF426F6" w14:textId="77777777" w:rsidR="00794CF7" w:rsidRDefault="00794CF7" w:rsidP="00794CF7">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3877805" w14:textId="77777777" w:rsidR="00794CF7" w:rsidRDefault="00794CF7" w:rsidP="00794CF7">
      <w:pPr>
        <w:pStyle w:val="FigureAfterspace"/>
      </w:pPr>
      <w:r>
        <w:rPr>
          <w:noProof/>
        </w:rPr>
        <w:drawing>
          <wp:inline distT="0" distB="0" distL="0" distR="0" wp14:anchorId="29B02050" wp14:editId="64D4587B">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3F142AB0"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6C39F7">
        <w:rPr>
          <w:rStyle w:val="MISCFigureCaptionHeaderBold8pt"/>
          <w:noProof/>
        </w:rPr>
        <w:t>35</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03B677BC" w14:textId="77777777" w:rsidR="00794CF7" w:rsidRDefault="00794CF7" w:rsidP="00794CF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0A1C19F4" w14:textId="77777777" w:rsidR="00794CF7" w:rsidRDefault="00794CF7" w:rsidP="00794CF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731C5105" w14:textId="77777777" w:rsidR="00794CF7" w:rsidRPr="00845860" w:rsidRDefault="00794CF7" w:rsidP="00794CF7">
      <w:pPr>
        <w:pStyle w:val="BodyTextMetricHPELight10pt"/>
      </w:pPr>
      <w:r>
        <w:t>For example, the Red Hat OS Deployment Plan includes four custom attributes used by the underlying OS Build Plan that are not exposed by the OS Deployment Plan.</w:t>
      </w:r>
    </w:p>
    <w:p w14:paraId="205D338A" w14:textId="77777777" w:rsidR="00794CF7" w:rsidRDefault="00794CF7" w:rsidP="00794CF7">
      <w:pPr>
        <w:pStyle w:val="BulletLevel1"/>
      </w:pPr>
      <w:r w:rsidRPr="003660E7">
        <w:rPr>
          <w:rStyle w:val="BoldEmpha"/>
        </w:rPr>
        <w:t>NewRootPassword:</w:t>
      </w:r>
      <w:r>
        <w:t xml:space="preserve"> This attribute is used to configure the password for the root account.</w:t>
      </w:r>
    </w:p>
    <w:p w14:paraId="328EFF63" w14:textId="77777777" w:rsidR="00794CF7" w:rsidRDefault="00794CF7" w:rsidP="00794CF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32E85308" w14:textId="77777777" w:rsidR="00794CF7" w:rsidRDefault="00794CF7" w:rsidP="00794CF7">
      <w:pPr>
        <w:pStyle w:val="BulletLevel1"/>
      </w:pPr>
      <w:r w:rsidRPr="003660E7">
        <w:rPr>
          <w:rStyle w:val="BoldEmpha"/>
        </w:rPr>
        <w:t>ssh:</w:t>
      </w:r>
      <w:r>
        <w:t xml:space="preserve"> The underlying OS Build Plan specifies that SSH is enabled since this is required for Ansible to work.</w:t>
      </w:r>
    </w:p>
    <w:p w14:paraId="15C61A1F" w14:textId="77777777" w:rsidR="00794CF7" w:rsidRDefault="00794CF7" w:rsidP="00794CF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6BE4E449" w14:textId="77777777" w:rsidR="00794CF7" w:rsidRDefault="00794CF7" w:rsidP="00794CF7">
      <w:pPr>
        <w:pStyle w:val="FigureAfterspace"/>
      </w:pPr>
      <w:r>
        <w:rPr>
          <w:noProof/>
        </w:rPr>
        <w:lastRenderedPageBreak/>
        <w:drawing>
          <wp:inline distT="0" distB="0" distL="0" distR="0" wp14:anchorId="41534219" wp14:editId="321B83A3">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4716BA3B"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6C39F7">
        <w:rPr>
          <w:rStyle w:val="MISCFigureCaptionHeaderBold8pt"/>
          <w:noProof/>
        </w:rPr>
        <w:t>36</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4DF3510F" w14:textId="77777777" w:rsidR="00794CF7" w:rsidRDefault="00794CF7" w:rsidP="00794CF7">
      <w:pPr>
        <w:pStyle w:val="Heading3"/>
      </w:pPr>
      <w:r w:rsidRPr="003660E7">
        <w:t>Windows 2016 OS Deployment Plan</w:t>
      </w:r>
    </w:p>
    <w:p w14:paraId="0A798E4F" w14:textId="77777777" w:rsidR="00794CF7" w:rsidRDefault="00794CF7" w:rsidP="00794CF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745528B7" w14:textId="77777777" w:rsidR="00794CF7" w:rsidRDefault="00794CF7" w:rsidP="00794CF7">
      <w:pPr>
        <w:pStyle w:val="FigureAfterspace"/>
      </w:pPr>
      <w:r>
        <w:rPr>
          <w:noProof/>
        </w:rPr>
        <w:lastRenderedPageBreak/>
        <w:drawing>
          <wp:inline distT="0" distB="0" distL="0" distR="0" wp14:anchorId="6495D3C9" wp14:editId="62EAC279">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0207E148" w14:textId="77777777" w:rsidR="00794CF7" w:rsidRDefault="00794CF7" w:rsidP="00794CF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6C39F7">
        <w:rPr>
          <w:rStyle w:val="MISCFigureCaptionHeaderBold8pt"/>
          <w:noProof/>
        </w:rPr>
        <w:t>37</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035A30BF" w14:textId="77777777" w:rsidR="00794CF7" w:rsidRDefault="00794CF7" w:rsidP="00794CF7">
      <w:pPr>
        <w:pStyle w:val="Heading3"/>
      </w:pPr>
      <w:r w:rsidRPr="003660E7">
        <w:t>Windows Proxy Server Configuration</w:t>
      </w:r>
    </w:p>
    <w:p w14:paraId="360CBB99" w14:textId="77777777" w:rsidR="00794CF7" w:rsidRDefault="00794CF7" w:rsidP="00794CF7">
      <w:pPr>
        <w:pStyle w:val="BodyTextMetricHPELight10pt"/>
      </w:pPr>
      <w:r w:rsidRPr="003660E7">
        <w:t>This Deployment Plan includes the ability to configure a Proxy server if needed. There are four custom attributes related to proxy server configuration:</w:t>
      </w:r>
    </w:p>
    <w:p w14:paraId="2185AD7F" w14:textId="77777777" w:rsidR="00794CF7" w:rsidRDefault="00794CF7" w:rsidP="00794CF7">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6C39F7">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794CF7" w14:paraId="078EDAF7" w14:textId="77777777" w:rsidTr="00794CF7">
        <w:trPr>
          <w:cantSplit/>
        </w:trPr>
        <w:tc>
          <w:tcPr>
            <w:tcW w:w="2070" w:type="dxa"/>
            <w:tcBorders>
              <w:top w:val="nil"/>
              <w:bottom w:val="single" w:sz="36" w:space="0" w:color="00B388"/>
            </w:tcBorders>
          </w:tcPr>
          <w:p w14:paraId="205DB249" w14:textId="77777777" w:rsidR="00794CF7" w:rsidRDefault="00794CF7" w:rsidP="00794CF7">
            <w:pPr>
              <w:pStyle w:val="TableSubhead8pt"/>
            </w:pPr>
            <w:r w:rsidRPr="00997C86">
              <w:t>Custom attribute name</w:t>
            </w:r>
          </w:p>
        </w:tc>
        <w:tc>
          <w:tcPr>
            <w:tcW w:w="5580" w:type="dxa"/>
            <w:tcBorders>
              <w:top w:val="nil"/>
              <w:bottom w:val="single" w:sz="36" w:space="0" w:color="00B388"/>
            </w:tcBorders>
          </w:tcPr>
          <w:p w14:paraId="458D697E" w14:textId="77777777" w:rsidR="00794CF7" w:rsidRDefault="00794CF7" w:rsidP="00794CF7">
            <w:pPr>
              <w:pStyle w:val="TableSubhead8pt"/>
            </w:pPr>
            <w:r w:rsidRPr="00997C86">
              <w:t>Purpose</w:t>
            </w:r>
          </w:p>
        </w:tc>
        <w:tc>
          <w:tcPr>
            <w:tcW w:w="1080" w:type="dxa"/>
            <w:tcBorders>
              <w:top w:val="nil"/>
              <w:bottom w:val="single" w:sz="36" w:space="0" w:color="00B388"/>
            </w:tcBorders>
          </w:tcPr>
          <w:p w14:paraId="5D14F1D8" w14:textId="77777777" w:rsidR="00794CF7" w:rsidRDefault="00794CF7" w:rsidP="00794CF7">
            <w:pPr>
              <w:pStyle w:val="TableSubhead8pt"/>
            </w:pPr>
            <w:r w:rsidRPr="00997C86">
              <w:t>Default value</w:t>
            </w:r>
          </w:p>
        </w:tc>
      </w:tr>
      <w:tr w:rsidR="00794CF7" w14:paraId="72394EE8" w14:textId="77777777" w:rsidTr="00794CF7">
        <w:trPr>
          <w:cantSplit/>
        </w:trPr>
        <w:tc>
          <w:tcPr>
            <w:tcW w:w="2070" w:type="dxa"/>
          </w:tcPr>
          <w:p w14:paraId="0E72F400" w14:textId="77777777" w:rsidR="00794CF7" w:rsidRDefault="00794CF7" w:rsidP="00794CF7">
            <w:pPr>
              <w:pStyle w:val="TableBody8pt"/>
            </w:pPr>
            <w:r w:rsidRPr="00997C86">
              <w:t>EnableProxy</w:t>
            </w:r>
          </w:p>
        </w:tc>
        <w:tc>
          <w:tcPr>
            <w:tcW w:w="5580" w:type="dxa"/>
          </w:tcPr>
          <w:p w14:paraId="6B07554D" w14:textId="77777777" w:rsidR="00794CF7" w:rsidRDefault="00794CF7" w:rsidP="00794CF7">
            <w:pPr>
              <w:pStyle w:val="TableBody8pt"/>
            </w:pPr>
            <w:r w:rsidRPr="00997C86">
              <w:t>Controls whether the remaining proxy-related custom attributes are applied to the server during OS deployment</w:t>
            </w:r>
          </w:p>
        </w:tc>
        <w:tc>
          <w:tcPr>
            <w:tcW w:w="1080" w:type="dxa"/>
          </w:tcPr>
          <w:p w14:paraId="136058BF" w14:textId="77777777" w:rsidR="00794CF7" w:rsidRDefault="00794CF7" w:rsidP="00794CF7">
            <w:pPr>
              <w:pStyle w:val="TableBody8pt"/>
            </w:pPr>
            <w:r>
              <w:t>false</w:t>
            </w:r>
          </w:p>
        </w:tc>
      </w:tr>
      <w:tr w:rsidR="00794CF7" w14:paraId="5646C60C" w14:textId="77777777" w:rsidTr="00794CF7">
        <w:trPr>
          <w:cantSplit/>
        </w:trPr>
        <w:tc>
          <w:tcPr>
            <w:tcW w:w="2070" w:type="dxa"/>
          </w:tcPr>
          <w:p w14:paraId="1B950AFA" w14:textId="77777777" w:rsidR="00794CF7" w:rsidRDefault="00794CF7" w:rsidP="00794CF7">
            <w:pPr>
              <w:pStyle w:val="TableBody8pt"/>
            </w:pPr>
            <w:r w:rsidRPr="00997C86">
              <w:t>ProxyServerAddress</w:t>
            </w:r>
          </w:p>
        </w:tc>
        <w:tc>
          <w:tcPr>
            <w:tcW w:w="5580" w:type="dxa"/>
          </w:tcPr>
          <w:p w14:paraId="3FD2D37D" w14:textId="77777777" w:rsidR="00794CF7" w:rsidRDefault="00794CF7" w:rsidP="00794CF7">
            <w:pPr>
              <w:pStyle w:val="TableBody8pt"/>
            </w:pPr>
            <w:r w:rsidRPr="00997C86">
              <w:t>The hostname or IP address of the proxy server</w:t>
            </w:r>
          </w:p>
        </w:tc>
        <w:tc>
          <w:tcPr>
            <w:tcW w:w="1080" w:type="dxa"/>
          </w:tcPr>
          <w:p w14:paraId="160844DE" w14:textId="77777777" w:rsidR="00794CF7" w:rsidRDefault="00794CF7" w:rsidP="00794CF7">
            <w:pPr>
              <w:pStyle w:val="TableBody8pt"/>
            </w:pPr>
            <w:r w:rsidRPr="00997C86">
              <w:t>none</w:t>
            </w:r>
          </w:p>
        </w:tc>
      </w:tr>
      <w:tr w:rsidR="00794CF7" w14:paraId="08ADAA5F" w14:textId="77777777" w:rsidTr="00794CF7">
        <w:trPr>
          <w:cantSplit/>
        </w:trPr>
        <w:tc>
          <w:tcPr>
            <w:tcW w:w="2070" w:type="dxa"/>
          </w:tcPr>
          <w:p w14:paraId="7428AC8C" w14:textId="77777777" w:rsidR="00794CF7" w:rsidRDefault="00794CF7" w:rsidP="00794CF7">
            <w:pPr>
              <w:pStyle w:val="TableBody8pt"/>
            </w:pPr>
            <w:r w:rsidRPr="00997C86">
              <w:t>ProxyServerPort</w:t>
            </w:r>
          </w:p>
        </w:tc>
        <w:tc>
          <w:tcPr>
            <w:tcW w:w="5580" w:type="dxa"/>
          </w:tcPr>
          <w:p w14:paraId="5770702B" w14:textId="77777777" w:rsidR="00794CF7" w:rsidRDefault="00794CF7" w:rsidP="00794CF7">
            <w:pPr>
              <w:pStyle w:val="TableBody8pt"/>
            </w:pPr>
            <w:r w:rsidRPr="00997C86">
              <w:t>The numeric port number used by the proxy server</w:t>
            </w:r>
          </w:p>
        </w:tc>
        <w:tc>
          <w:tcPr>
            <w:tcW w:w="1080" w:type="dxa"/>
          </w:tcPr>
          <w:p w14:paraId="0F8BFE76" w14:textId="77777777" w:rsidR="00794CF7" w:rsidRDefault="00794CF7" w:rsidP="00794CF7">
            <w:pPr>
              <w:pStyle w:val="TableBody8pt"/>
            </w:pPr>
            <w:r w:rsidRPr="00997C86">
              <w:t>none</w:t>
            </w:r>
          </w:p>
        </w:tc>
      </w:tr>
      <w:tr w:rsidR="00794CF7" w14:paraId="3ECCDD81" w14:textId="77777777" w:rsidTr="00794CF7">
        <w:trPr>
          <w:cantSplit/>
        </w:trPr>
        <w:tc>
          <w:tcPr>
            <w:tcW w:w="2070" w:type="dxa"/>
          </w:tcPr>
          <w:p w14:paraId="096DA627" w14:textId="77777777" w:rsidR="00794CF7" w:rsidRDefault="00794CF7" w:rsidP="00794CF7">
            <w:pPr>
              <w:pStyle w:val="TableBody8pt"/>
            </w:pPr>
            <w:r w:rsidRPr="00997C86">
              <w:t>ProxyServerSkipForAddresses</w:t>
            </w:r>
          </w:p>
        </w:tc>
        <w:tc>
          <w:tcPr>
            <w:tcW w:w="5580" w:type="dxa"/>
          </w:tcPr>
          <w:p w14:paraId="4E8BDD04" w14:textId="77777777" w:rsidR="00794CF7" w:rsidRDefault="00794CF7" w:rsidP="00794CF7">
            <w:pPr>
              <w:pStyle w:val="TableBody8pt"/>
            </w:pPr>
            <w:r w:rsidRPr="00997C86">
              <w:t>Hostnames or IP addresses that are excluded from the proxy server</w:t>
            </w:r>
          </w:p>
        </w:tc>
        <w:tc>
          <w:tcPr>
            <w:tcW w:w="1080" w:type="dxa"/>
          </w:tcPr>
          <w:p w14:paraId="66AABACB" w14:textId="77777777" w:rsidR="00794CF7" w:rsidRDefault="00794CF7" w:rsidP="00794CF7">
            <w:pPr>
              <w:pStyle w:val="TableBody8pt"/>
            </w:pPr>
            <w:r w:rsidRPr="00997C86">
              <w:t>none</w:t>
            </w:r>
          </w:p>
        </w:tc>
      </w:tr>
    </w:tbl>
    <w:p w14:paraId="545A7CF2" w14:textId="77777777" w:rsidR="00794CF7" w:rsidRDefault="00794CF7" w:rsidP="00794CF7">
      <w:pPr>
        <w:pStyle w:val="BodyTextMetricHPELight10pt"/>
      </w:pPr>
    </w:p>
    <w:p w14:paraId="2E783D03" w14:textId="77777777" w:rsidR="00794CF7" w:rsidRDefault="00794CF7" w:rsidP="00794CF7">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55C9618C" w14:textId="77777777" w:rsidR="00794CF7" w:rsidRPr="003660E7" w:rsidRDefault="00794CF7" w:rsidP="00794CF7">
      <w:pPr>
        <w:pStyle w:val="BodyTextMetricHPELight10pt"/>
      </w:pPr>
      <w:r>
        <w:t xml:space="preserve">For more information about custom attributes and the type of attributes available, see the </w:t>
      </w:r>
      <w:hyperlink r:id="rId92" w:history="1">
        <w:r w:rsidRPr="00997C86">
          <w:rPr>
            <w:rStyle w:val="Hyperlink"/>
          </w:rPr>
          <w:t>HPE Synergy Image Streamer 4.1 User's Guide</w:t>
        </w:r>
      </w:hyperlink>
      <w:r>
        <w:t>.</w:t>
      </w:r>
    </w:p>
    <w:p w14:paraId="39027349" w14:textId="77777777" w:rsidR="00794CF7" w:rsidRDefault="00794CF7" w:rsidP="00E54F3A">
      <w:pPr>
        <w:pStyle w:val="Heading2"/>
      </w:pPr>
    </w:p>
    <w:p w14:paraId="6913AE9B" w14:textId="24E5F174" w:rsidR="00E54F3A" w:rsidRDefault="00E54F3A" w:rsidP="00E54F3A">
      <w:pPr>
        <w:pStyle w:val="Heading2"/>
      </w:pPr>
      <w:bookmarkStart w:id="290" w:name="_Toc7522334"/>
      <w:r w:rsidRPr="00E54F3A">
        <w:t>OS Deployment Plans</w:t>
      </w:r>
      <w:bookmarkEnd w:id="290"/>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cd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6C39F7">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1" w:name="_Toc7522335"/>
      <w:r w:rsidRPr="00877B13">
        <w:t>OneView Server Profile Templates</w:t>
      </w:r>
      <w:bookmarkEnd w:id="291"/>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6C005C48" w14:textId="77777777" w:rsidR="006A6CD0" w:rsidRDefault="006A6CD0">
      <w:pPr>
        <w:rPr>
          <w:rFonts w:ascii="MetricHPE" w:hAnsi="MetricHPE"/>
          <w:b/>
          <w:color w:val="000000"/>
          <w:sz w:val="28"/>
          <w:szCs w:val="34"/>
        </w:rPr>
      </w:pPr>
      <w:bookmarkStart w:id="292" w:name="_Ref5893575"/>
      <w:r>
        <w:br w:type="page"/>
      </w:r>
    </w:p>
    <w:p w14:paraId="7C0F1C81" w14:textId="7B7FAC42" w:rsidR="000615E7" w:rsidRDefault="000615E7" w:rsidP="000615E7">
      <w:pPr>
        <w:pStyle w:val="Heading1"/>
      </w:pPr>
      <w:bookmarkStart w:id="293" w:name="_Toc7522336"/>
      <w:r>
        <w:lastRenderedPageBreak/>
        <w:t>Deploying Sysdig monitoring</w:t>
      </w:r>
      <w:bookmarkEnd w:id="283"/>
      <w:bookmarkEnd w:id="284"/>
      <w:bookmarkEnd w:id="292"/>
      <w:bookmarkEnd w:id="293"/>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32144FDE"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234962">
        <w:rPr>
          <w:rStyle w:val="CodingLanguage"/>
        </w:rPr>
        <w:t>group_var</w:t>
      </w:r>
      <w:r w:rsidR="00B0382D">
        <w:rPr>
          <w:rStyle w:val="CodingLanguage"/>
        </w:rPr>
        <w:t>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4" w:name="_Refd17e55405"/>
      <w:bookmarkStart w:id="295" w:name="_Tocd17e55405"/>
      <w:bookmarkStart w:id="296" w:name="_Toc531698826"/>
      <w:bookmarkStart w:id="297" w:name="_Toc7522337"/>
      <w:r>
        <w:t>Monitoring with Sysdig</w:t>
      </w:r>
      <w:bookmarkEnd w:id="294"/>
      <w:bookmarkEnd w:id="295"/>
      <w:bookmarkEnd w:id="296"/>
      <w:bookmarkEnd w:id="297"/>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6C39F7" w:rsidRPr="006C39F7">
        <w:t>Figure</w:t>
      </w:r>
      <w:r w:rsidR="006C39F7" w:rsidRPr="006C39F7">
        <w:rPr>
          <w:rFonts w:ascii="Calibri" w:hAnsi="Calibri" w:cs="Calibri"/>
        </w:rPr>
        <w:t> </w:t>
      </w:r>
      <w:r w:rsidR="006C39F7" w:rsidRPr="006C39F7">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4">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8" w:name="_Refd17e55413"/>
      <w:bookmarkStart w:id="299" w:name="_Tocd17e55413"/>
      <w:r w:rsidRPr="00F819E1">
        <w:rPr>
          <w:rStyle w:val="MISCFigureCaptionHeaderBold8pt"/>
        </w:rPr>
        <w:t>Figure</w:t>
      </w:r>
      <w:r w:rsidRPr="00F819E1">
        <w:rPr>
          <w:rStyle w:val="MISCFigureCaptionHeaderBold8pt"/>
          <w:rFonts w:ascii="Calibri" w:hAnsi="Calibri" w:cs="Calibri"/>
        </w:rPr>
        <w:t> </w:t>
      </w:r>
      <w:bookmarkStart w:id="300"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C39F7">
        <w:rPr>
          <w:rStyle w:val="MISCFigureCaptionHeaderBold8pt"/>
          <w:noProof/>
        </w:rPr>
        <w:t>39</w:t>
      </w:r>
      <w:r w:rsidRPr="00F819E1">
        <w:rPr>
          <w:rStyle w:val="MISCFigureCaptionHeaderBold8pt"/>
        </w:rPr>
        <w:fldChar w:fldCharType="end"/>
      </w:r>
      <w:bookmarkEnd w:id="298"/>
      <w:bookmarkEnd w:id="299"/>
      <w:bookmarkEnd w:id="300"/>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5" w:history="1">
        <w:r>
          <w:rPr>
            <w:rStyle w:val="Hyperlink"/>
          </w:rPr>
          <w:t>Sysdig Container Monitoring</w:t>
        </w:r>
      </w:hyperlink>
      <w:r>
        <w:t xml:space="preserve"> </w:t>
      </w:r>
      <w:r w:rsidRPr="0027333B">
        <w:t>video overview</w:t>
      </w:r>
      <w:r>
        <w:t xml:space="preserve"> and the </w:t>
      </w:r>
      <w:hyperlink r:id="rId96"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7" w:history="1">
        <w:r w:rsidRPr="0027333B">
          <w:rPr>
            <w:rStyle w:val="Hyperlink"/>
          </w:rPr>
          <w:t>Sysdig Secure</w:t>
        </w:r>
      </w:hyperlink>
      <w:r>
        <w:t xml:space="preserve"> video overview and the </w:t>
      </w:r>
      <w:hyperlink r:id="rId98"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lastRenderedPageBreak/>
        <w:t>Note</w:t>
      </w:r>
    </w:p>
    <w:p w14:paraId="6C42DC9A" w14:textId="6E060BB7" w:rsidR="000615E7" w:rsidRDefault="000615E7" w:rsidP="000615E7">
      <w:pPr>
        <w:pStyle w:val="MISCNote-Rulebelow"/>
      </w:pPr>
      <w:r>
        <w:t xml:space="preserve">The Sysdig functionality is not turned on by default in this solution - see the </w:t>
      </w:r>
      <w:r w:rsidR="006A6CD0">
        <w:t>following sections</w:t>
      </w:r>
      <w:r>
        <w:t xml:space="preserve"> for more information on how to enable Sysdig. For more information on how to access the 90 day try-and-buy version, see the GitHub repository at </w:t>
      </w:r>
      <w:hyperlink r:id="rId99"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1" w:name="_Ref531619913"/>
      <w:bookmarkStart w:id="302" w:name="_Toc531698827"/>
      <w:bookmarkStart w:id="303" w:name="_Toc7522338"/>
      <w:r w:rsidRPr="00940902">
        <w:t>Playbooks for installing Sysdig on RHEL</w:t>
      </w:r>
      <w:bookmarkEnd w:id="301"/>
      <w:bookmarkEnd w:id="302"/>
      <w:bookmarkEnd w:id="303"/>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r w:rsidRPr="00711080">
        <w:rPr>
          <w:rStyle w:val="CodingLanguage"/>
        </w:rPr>
        <w:t>playbooks/</w:t>
      </w:r>
      <w:r w:rsidRPr="00D91E8B">
        <w:rPr>
          <w:rStyle w:val="CodingLanguage"/>
        </w:rPr>
        <w:t>sysdig-k8s-rbac.yml</w:t>
      </w:r>
      <w:r w:rsidRPr="00711080">
        <w:t xml:space="preserve"> is used to configure Sysdig for Kubernetes.</w:t>
      </w:r>
    </w:p>
    <w:p w14:paraId="55C28AB1" w14:textId="77777777" w:rsidR="000615E7" w:rsidRDefault="000615E7" w:rsidP="006A6CD0">
      <w:pPr>
        <w:pStyle w:val="BulletLevel1LastBeforeBodycopy"/>
      </w:pPr>
      <w:r>
        <w:rPr>
          <w:rStyle w:val="CodingLanguage"/>
        </w:rPr>
        <w:t>playbooks/install_sysdig.yml</w:t>
      </w:r>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65F5FF06" w14:textId="77777777" w:rsidR="000615E7" w:rsidRDefault="000615E7" w:rsidP="000615E7">
      <w:pPr>
        <w:pStyle w:val="Heading2"/>
      </w:pPr>
      <w:bookmarkStart w:id="304" w:name="_Toc531698829"/>
      <w:bookmarkStart w:id="305" w:name="_Toc7522339"/>
      <w:r w:rsidRPr="00914B53">
        <w:t>Registering for Sysdig trial</w:t>
      </w:r>
      <w:bookmarkEnd w:id="304"/>
      <w:bookmarkEnd w:id="305"/>
    </w:p>
    <w:p w14:paraId="29456724" w14:textId="4C294C3F" w:rsidR="000615E7" w:rsidRDefault="000615E7" w:rsidP="0058095B">
      <w:pPr>
        <w:pStyle w:val="BodyTextMetricHPELight10pt"/>
      </w:pPr>
      <w:r>
        <w:t xml:space="preserve">Hewlett Packard Enterprise has teamed up with Sysdig to offer a fully featured 90-day trial version of Sysdig Monitor and Secure as part of the </w:t>
      </w:r>
      <w:r w:rsidR="004D3CD7" w:rsidRPr="004D3CD7">
        <w:t>HPE Enterprise Containers as a Service with Docker EE</w:t>
      </w:r>
      <w:r>
        <w:t xml:space="preserve"> solution. For more details on how to sign up, see the GitHub repository at </w:t>
      </w:r>
      <w:hyperlink r:id="rId100" w:history="1">
        <w:r w:rsidR="00B8178F">
          <w:rPr>
            <w:rStyle w:val="Hyperlink"/>
          </w:rPr>
          <w:t>https://hewlettpackard.github.io/Docker-Synergy/sysdig/sysdig-trial.html</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6C39F7" w:rsidRPr="006C39F7">
        <w:t>Figure 40</w:t>
      </w:r>
      <w:r w:rsidRPr="009534F0">
        <w:fldChar w:fldCharType="end"/>
      </w:r>
      <w:r w:rsidRPr="004B75DE">
        <w:t>.</w:t>
      </w:r>
    </w:p>
    <w:p w14:paraId="2245BCCA" w14:textId="77777777" w:rsidR="000615E7" w:rsidRDefault="000615E7" w:rsidP="000615E7">
      <w:pPr>
        <w:pStyle w:val="FigureAfterspace"/>
      </w:pPr>
      <w:r>
        <w:rPr>
          <w:noProof/>
        </w:rPr>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101">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06"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6C39F7">
        <w:rPr>
          <w:rStyle w:val="MISCFigureCaptionHeaderBold8pt"/>
          <w:noProof/>
        </w:rPr>
        <w:t>40</w:t>
      </w:r>
      <w:r w:rsidRPr="003B6B84">
        <w:rPr>
          <w:rStyle w:val="MISCFigureCaptionHeaderBold8pt"/>
        </w:rPr>
        <w:fldChar w:fldCharType="end"/>
      </w:r>
      <w:bookmarkEnd w:id="306"/>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6C39F7" w:rsidRPr="006C39F7">
        <w:t>Figure 41</w:t>
      </w:r>
      <w:r w:rsidRPr="009534F0">
        <w:fldChar w:fldCharType="end"/>
      </w:r>
      <w:r w:rsidRPr="004B75DE">
        <w:t>.</w:t>
      </w:r>
    </w:p>
    <w:p w14:paraId="731C0C3A" w14:textId="77777777" w:rsidR="000615E7" w:rsidRDefault="000615E7" w:rsidP="000615E7">
      <w:pPr>
        <w:pStyle w:val="FigureAfterspace"/>
      </w:pPr>
      <w:r>
        <w:rPr>
          <w:noProof/>
        </w:rPr>
        <w:lastRenderedPageBreak/>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2">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07"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6C39F7">
        <w:rPr>
          <w:rStyle w:val="MISCFigureCaptionHeaderBold8pt"/>
          <w:noProof/>
        </w:rPr>
        <w:t>41</w:t>
      </w:r>
      <w:r w:rsidRPr="003B6B84">
        <w:rPr>
          <w:rStyle w:val="MISCFigureCaptionHeaderBold8pt"/>
        </w:rPr>
        <w:fldChar w:fldCharType="end"/>
      </w:r>
      <w:bookmarkEnd w:id="307"/>
      <w:r w:rsidRPr="003B6B84">
        <w:rPr>
          <w:rStyle w:val="MISCFigureCaptionHeaderBold8pt"/>
        </w:rPr>
        <w:t>.</w:t>
      </w:r>
      <w:r>
        <w:t xml:space="preserve"> </w:t>
      </w:r>
      <w:r w:rsidRPr="009563C4">
        <w:t>Sysdig Monitor access code for Kubernetes</w:t>
      </w:r>
    </w:p>
    <w:p w14:paraId="31ECA187" w14:textId="6DDC2CD1"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234962">
        <w:rPr>
          <w:rStyle w:val="CodingLanguage"/>
        </w:rPr>
        <w:t>group_var</w:t>
      </w:r>
      <w:r w:rsidR="0083650F">
        <w:rPr>
          <w:rStyle w:val="CodingLanguage"/>
        </w:rPr>
        <w:t>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6C39F7"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6C39F7" w:rsidRPr="006C39F7">
        <w:t>Figure 42</w:t>
      </w:r>
      <w:r w:rsidRPr="004B75DE">
        <w:fldChar w:fldCharType="end"/>
      </w:r>
      <w:r w:rsidRPr="0013160E">
        <w:t>.</w:t>
      </w:r>
    </w:p>
    <w:p w14:paraId="5DFD7422" w14:textId="77777777" w:rsidR="000615E7" w:rsidRDefault="000615E7" w:rsidP="000615E7">
      <w:pPr>
        <w:pStyle w:val="FigureAfterspace"/>
      </w:pPr>
      <w:r>
        <w:rPr>
          <w:noProof/>
        </w:rPr>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3">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08"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6C39F7">
        <w:rPr>
          <w:rStyle w:val="MISCFigureCaptionHeaderBold8pt"/>
          <w:noProof/>
        </w:rPr>
        <w:t>42</w:t>
      </w:r>
      <w:r w:rsidRPr="003B6B84">
        <w:rPr>
          <w:rStyle w:val="MISCFigureCaptionHeaderBold8pt"/>
        </w:rPr>
        <w:fldChar w:fldCharType="end"/>
      </w:r>
      <w:bookmarkEnd w:id="308"/>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4"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lastRenderedPageBreak/>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6C39F7" w:rsidRPr="006C39F7">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5">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09"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6C39F7">
        <w:rPr>
          <w:rStyle w:val="MISCFigureCaptionHeaderBold8pt"/>
          <w:noProof/>
        </w:rPr>
        <w:t>43</w:t>
      </w:r>
      <w:r w:rsidRPr="003B6B84">
        <w:rPr>
          <w:rStyle w:val="MISCFigureCaptionHeaderBold8pt"/>
        </w:rPr>
        <w:fldChar w:fldCharType="end"/>
      </w:r>
      <w:bookmarkEnd w:id="309"/>
      <w:r w:rsidRPr="003B6B84">
        <w:rPr>
          <w:rStyle w:val="MISCFigureCaptionHeaderBold8pt"/>
        </w:rPr>
        <w:t xml:space="preserve">. </w:t>
      </w:r>
      <w:r w:rsidRPr="009432CE">
        <w:t>Sysdig Monitor download location and access code for Docker</w:t>
      </w:r>
    </w:p>
    <w:p w14:paraId="68026C1F" w14:textId="02AFD043"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234962">
        <w:rPr>
          <w:rStyle w:val="CodingLanguage"/>
        </w:rPr>
        <w:t>group_var</w:t>
      </w:r>
      <w:r w:rsidR="00B0382D">
        <w:rPr>
          <w:rStyle w:val="CodingLanguage"/>
        </w:rPr>
        <w:t>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234962">
        <w:rPr>
          <w:rStyle w:val="CodingLanguage"/>
        </w:rPr>
        <w:t>group_var</w:t>
      </w:r>
      <w:r w:rsidR="0083650F">
        <w:rPr>
          <w:rStyle w:val="CodingLanguage"/>
        </w:rPr>
        <w:t>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6C39F7"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t xml:space="preserve">Once you deploy your environment and your Docker swarm nodes connect to the Sysdig SaaS platform, Sysdig will automatically display information regarding your setup. Alternatively, you can browse to </w:t>
      </w:r>
      <w:hyperlink r:id="rId106"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10" w:name="_Ref524073107"/>
      <w:bookmarkStart w:id="311" w:name="_Toc531698830"/>
      <w:bookmarkStart w:id="312" w:name="_Toc7522340"/>
      <w:bookmarkStart w:id="313" w:name="_Refd17e58676"/>
      <w:bookmarkStart w:id="314" w:name="_Tocd17e58676"/>
      <w:r w:rsidRPr="001404A8">
        <w:t>Deploying Sysdig monitoring on Kubernetes</w:t>
      </w:r>
      <w:bookmarkEnd w:id="310"/>
      <w:bookmarkEnd w:id="311"/>
      <w:bookmarkEnd w:id="312"/>
    </w:p>
    <w:p w14:paraId="1419FC47" w14:textId="77777777" w:rsidR="000615E7" w:rsidRDefault="000615E7" w:rsidP="0058095B">
      <w:pPr>
        <w:pStyle w:val="BodyTextMetricHPELight10pt"/>
      </w:pPr>
      <w:r>
        <w:t>The latest version of Sysdig supports monitoring of Kubernetes logs and metrics.</w:t>
      </w:r>
    </w:p>
    <w:p w14:paraId="16455DED" w14:textId="77777777" w:rsidR="006A6CD0" w:rsidRDefault="006A6CD0" w:rsidP="006A6CD0">
      <w:pPr>
        <w:pStyle w:val="Heading3"/>
      </w:pPr>
      <w:bookmarkStart w:id="315" w:name="_Ref523996212"/>
      <w:r w:rsidRPr="000609AB">
        <w:t>Sysdig configuration for Kubernetes</w:t>
      </w:r>
      <w:bookmarkEnd w:id="315"/>
    </w:p>
    <w:p w14:paraId="7E30FEEC" w14:textId="77777777" w:rsidR="006A6CD0" w:rsidRDefault="006A6CD0" w:rsidP="006A6CD0">
      <w:pPr>
        <w:pStyle w:val="BodyTextMetricHPELight10pt"/>
      </w:pPr>
      <w:r>
        <w:t xml:space="preserve">The playbook </w:t>
      </w:r>
      <w:r>
        <w:rPr>
          <w:rStyle w:val="CodingLanguage"/>
        </w:rPr>
        <w:t>playbooks/</w:t>
      </w:r>
      <w:r w:rsidRPr="00D91E8B">
        <w:rPr>
          <w:rStyle w:val="CodingLanguage"/>
        </w:rPr>
        <w:t>sysdig-k8s-rbac.yml</w:t>
      </w:r>
      <w:r>
        <w:t xml:space="preserve"> is used to automate the configuration of the SaaS setup for Kubernetes. 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6C39F7" w:rsidRPr="006C39F7">
        <w:t>Table 23</w:t>
      </w:r>
      <w:r w:rsidRPr="009534F0">
        <w:fldChar w:fldCharType="end"/>
      </w:r>
      <w:r w:rsidRPr="00667E19">
        <w:t>.</w:t>
      </w:r>
    </w:p>
    <w:p w14:paraId="38B09BEC" w14:textId="77777777" w:rsidR="006A6CD0" w:rsidRDefault="006A6CD0" w:rsidP="006A6CD0">
      <w:pPr>
        <w:pStyle w:val="MISCTableCaptionHeader8pt"/>
      </w:pPr>
      <w:bookmarkStart w:id="316"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6C39F7">
        <w:rPr>
          <w:rStyle w:val="MISCTableCaptionHeaderBold8pt"/>
          <w:noProof/>
        </w:rPr>
        <w:t>23</w:t>
      </w:r>
      <w:r w:rsidRPr="005967EA">
        <w:rPr>
          <w:rStyle w:val="MISCTableCaptionHeaderBold8pt"/>
        </w:rPr>
        <w:fldChar w:fldCharType="end"/>
      </w:r>
      <w:bookmarkEnd w:id="316"/>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6A6CD0" w14:paraId="2B45B128" w14:textId="77777777" w:rsidTr="004C7E17">
        <w:trPr>
          <w:cantSplit/>
        </w:trPr>
        <w:tc>
          <w:tcPr>
            <w:tcW w:w="2070" w:type="dxa"/>
            <w:tcBorders>
              <w:top w:val="nil"/>
              <w:bottom w:val="single" w:sz="36" w:space="0" w:color="00B388"/>
            </w:tcBorders>
          </w:tcPr>
          <w:p w14:paraId="6A5A6DB2" w14:textId="77777777" w:rsidR="006A6CD0" w:rsidRDefault="006A6CD0" w:rsidP="004C7E17">
            <w:pPr>
              <w:pStyle w:val="TableSubhead8pt"/>
            </w:pPr>
            <w:r>
              <w:t>Variable</w:t>
            </w:r>
          </w:p>
        </w:tc>
        <w:tc>
          <w:tcPr>
            <w:tcW w:w="1620" w:type="dxa"/>
            <w:tcBorders>
              <w:top w:val="nil"/>
              <w:bottom w:val="single" w:sz="36" w:space="0" w:color="00B388"/>
            </w:tcBorders>
          </w:tcPr>
          <w:p w14:paraId="2A2F3203" w14:textId="77777777" w:rsidR="006A6CD0" w:rsidRDefault="006A6CD0" w:rsidP="004C7E17">
            <w:pPr>
              <w:pStyle w:val="TableSubhead8pt"/>
            </w:pPr>
            <w:r>
              <w:t>File</w:t>
            </w:r>
          </w:p>
        </w:tc>
        <w:tc>
          <w:tcPr>
            <w:tcW w:w="6270" w:type="dxa"/>
            <w:tcBorders>
              <w:top w:val="nil"/>
              <w:bottom w:val="single" w:sz="36" w:space="0" w:color="00B388"/>
            </w:tcBorders>
          </w:tcPr>
          <w:p w14:paraId="6F9E6997" w14:textId="77777777" w:rsidR="006A6CD0" w:rsidRDefault="006A6CD0" w:rsidP="004C7E17">
            <w:pPr>
              <w:pStyle w:val="TableSubhead8pt"/>
            </w:pPr>
            <w:r>
              <w:t>Description</w:t>
            </w:r>
          </w:p>
        </w:tc>
      </w:tr>
      <w:tr w:rsidR="006A6CD0" w14:paraId="7F1051FE" w14:textId="77777777" w:rsidTr="004C7E17">
        <w:trPr>
          <w:cantSplit/>
        </w:trPr>
        <w:tc>
          <w:tcPr>
            <w:tcW w:w="2070" w:type="dxa"/>
          </w:tcPr>
          <w:p w14:paraId="2BAA0334" w14:textId="77777777" w:rsidR="006A6CD0" w:rsidRDefault="006A6CD0" w:rsidP="004C7E17">
            <w:pPr>
              <w:pStyle w:val="TableBody8pt"/>
            </w:pPr>
            <w:r>
              <w:t>sysdig_access_key</w:t>
            </w:r>
          </w:p>
        </w:tc>
        <w:tc>
          <w:tcPr>
            <w:tcW w:w="1620" w:type="dxa"/>
          </w:tcPr>
          <w:p w14:paraId="3449BA28" w14:textId="77777777" w:rsidR="006A6CD0" w:rsidRDefault="006A6CD0" w:rsidP="004C7E17">
            <w:pPr>
              <w:pStyle w:val="TableBody8pt"/>
            </w:pPr>
            <w:r>
              <w:rPr>
                <w:rStyle w:val="BoldEmpha"/>
              </w:rPr>
              <w:t>group_vars/all/vault</w:t>
            </w:r>
          </w:p>
        </w:tc>
        <w:tc>
          <w:tcPr>
            <w:tcW w:w="6270" w:type="dxa"/>
          </w:tcPr>
          <w:p w14:paraId="0B776953" w14:textId="77777777" w:rsidR="006A6CD0" w:rsidRDefault="006A6CD0" w:rsidP="004C7E17">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6A6CD0" w14:paraId="1147F428" w14:textId="77777777" w:rsidTr="004C7E17">
        <w:trPr>
          <w:cantSplit/>
        </w:trPr>
        <w:tc>
          <w:tcPr>
            <w:tcW w:w="2070" w:type="dxa"/>
          </w:tcPr>
          <w:p w14:paraId="302669FF" w14:textId="77777777" w:rsidR="006A6CD0" w:rsidRDefault="006A6CD0" w:rsidP="004C7E17">
            <w:pPr>
              <w:pStyle w:val="TableBody8pt"/>
            </w:pPr>
            <w:r w:rsidRPr="00D91E8B">
              <w:t>sysdig_collector</w:t>
            </w:r>
          </w:p>
        </w:tc>
        <w:tc>
          <w:tcPr>
            <w:tcW w:w="1620" w:type="dxa"/>
          </w:tcPr>
          <w:p w14:paraId="4CBD24B1" w14:textId="77777777" w:rsidR="006A6CD0" w:rsidRDefault="006A6CD0" w:rsidP="004C7E17">
            <w:pPr>
              <w:pStyle w:val="TableBody8pt"/>
              <w:rPr>
                <w:rStyle w:val="BoldEmpha"/>
              </w:rPr>
            </w:pPr>
            <w:r>
              <w:t>group_vars/all/vars</w:t>
            </w:r>
          </w:p>
        </w:tc>
        <w:tc>
          <w:tcPr>
            <w:tcW w:w="6270" w:type="dxa"/>
          </w:tcPr>
          <w:p w14:paraId="0F3577F7" w14:textId="77777777" w:rsidR="006A6CD0" w:rsidRDefault="006A6CD0" w:rsidP="004C7E17">
            <w:pPr>
              <w:pStyle w:val="TableBody8pt"/>
            </w:pPr>
            <w:r w:rsidRPr="00DE72AE">
              <w:t>The URL for the Sysdig SaaS, by default, '</w:t>
            </w:r>
            <w:r w:rsidRPr="00DE72AE">
              <w:rPr>
                <w:rStyle w:val="CodingLanguage"/>
              </w:rPr>
              <w:t>collector.sysdigcloud.com</w:t>
            </w:r>
            <w:r w:rsidRPr="00DE72AE">
              <w:t>'</w:t>
            </w:r>
          </w:p>
        </w:tc>
      </w:tr>
      <w:tr w:rsidR="006A6CD0" w14:paraId="33FA3EB6" w14:textId="77777777" w:rsidTr="004C7E17">
        <w:trPr>
          <w:cantSplit/>
        </w:trPr>
        <w:tc>
          <w:tcPr>
            <w:tcW w:w="2070" w:type="dxa"/>
          </w:tcPr>
          <w:p w14:paraId="106E6991" w14:textId="77777777" w:rsidR="006A6CD0" w:rsidRDefault="006A6CD0" w:rsidP="004C7E17">
            <w:pPr>
              <w:pStyle w:val="TableBody8pt"/>
            </w:pPr>
            <w:r w:rsidRPr="00D91E8B">
              <w:t>sysdig_collector_port</w:t>
            </w:r>
          </w:p>
        </w:tc>
        <w:tc>
          <w:tcPr>
            <w:tcW w:w="1620" w:type="dxa"/>
          </w:tcPr>
          <w:p w14:paraId="76D49AA4" w14:textId="77777777" w:rsidR="006A6CD0" w:rsidRDefault="006A6CD0" w:rsidP="004C7E17">
            <w:pPr>
              <w:pStyle w:val="TableBody8pt"/>
              <w:rPr>
                <w:rStyle w:val="BoldEmpha"/>
              </w:rPr>
            </w:pPr>
            <w:r>
              <w:t>group_vars/all/vars</w:t>
            </w:r>
          </w:p>
        </w:tc>
        <w:tc>
          <w:tcPr>
            <w:tcW w:w="6270" w:type="dxa"/>
          </w:tcPr>
          <w:p w14:paraId="553D83E8" w14:textId="77777777" w:rsidR="006A6CD0" w:rsidRDefault="006A6CD0" w:rsidP="004C7E17">
            <w:pPr>
              <w:pStyle w:val="TableBody8pt"/>
            </w:pPr>
            <w:r w:rsidRPr="00DE72AE">
              <w:t xml:space="preserve">The port used by the agent, by default, </w:t>
            </w:r>
            <w:r w:rsidRPr="00DE72AE">
              <w:rPr>
                <w:rStyle w:val="CodingLanguage"/>
              </w:rPr>
              <w:t>'6666'</w:t>
            </w:r>
          </w:p>
        </w:tc>
      </w:tr>
      <w:tr w:rsidR="006A6CD0" w14:paraId="26C4D53D" w14:textId="77777777" w:rsidTr="004C7E17">
        <w:trPr>
          <w:cantSplit/>
        </w:trPr>
        <w:tc>
          <w:tcPr>
            <w:tcW w:w="2070" w:type="dxa"/>
          </w:tcPr>
          <w:p w14:paraId="2244A762" w14:textId="77777777" w:rsidR="006A6CD0" w:rsidRPr="000609AB" w:rsidRDefault="006A6CD0" w:rsidP="004C7E17">
            <w:pPr>
              <w:pStyle w:val="TableBody8pt"/>
            </w:pPr>
            <w:r>
              <w:t>sysdig_tags</w:t>
            </w:r>
          </w:p>
        </w:tc>
        <w:tc>
          <w:tcPr>
            <w:tcW w:w="1620" w:type="dxa"/>
          </w:tcPr>
          <w:p w14:paraId="3ED61738" w14:textId="77777777" w:rsidR="006A6CD0" w:rsidRDefault="006A6CD0" w:rsidP="004C7E17">
            <w:pPr>
              <w:pStyle w:val="TableBody8pt"/>
            </w:pPr>
            <w:r>
              <w:t>group_vars/all/vars</w:t>
            </w:r>
          </w:p>
        </w:tc>
        <w:tc>
          <w:tcPr>
            <w:tcW w:w="6270" w:type="dxa"/>
          </w:tcPr>
          <w:p w14:paraId="36459729" w14:textId="77777777" w:rsidR="006A6CD0" w:rsidRPr="000609AB" w:rsidRDefault="006A6CD0" w:rsidP="004C7E17">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6A6CD0" w14:paraId="22723B0B" w14:textId="77777777" w:rsidTr="004C7E17">
        <w:trPr>
          <w:cantSplit/>
        </w:trPr>
        <w:tc>
          <w:tcPr>
            <w:tcW w:w="2070" w:type="dxa"/>
          </w:tcPr>
          <w:p w14:paraId="68355ABA" w14:textId="77777777" w:rsidR="006A6CD0" w:rsidRDefault="006A6CD0" w:rsidP="004C7E17">
            <w:pPr>
              <w:pStyle w:val="TableBody8pt"/>
            </w:pPr>
            <w:r w:rsidRPr="000609AB">
              <w:lastRenderedPageBreak/>
              <w:t>k8s_cluster</w:t>
            </w:r>
          </w:p>
        </w:tc>
        <w:tc>
          <w:tcPr>
            <w:tcW w:w="1620" w:type="dxa"/>
          </w:tcPr>
          <w:p w14:paraId="61E67C0B" w14:textId="77777777" w:rsidR="006A6CD0" w:rsidRDefault="006A6CD0" w:rsidP="004C7E17">
            <w:pPr>
              <w:pStyle w:val="TableBody8pt"/>
            </w:pPr>
            <w:r>
              <w:t>group_vars/all/vars</w:t>
            </w:r>
          </w:p>
        </w:tc>
        <w:tc>
          <w:tcPr>
            <w:tcW w:w="6270" w:type="dxa"/>
          </w:tcPr>
          <w:p w14:paraId="6231901B" w14:textId="77777777" w:rsidR="006A6CD0" w:rsidRPr="005967EA" w:rsidRDefault="006A6CD0" w:rsidP="004C7E17">
            <w:pPr>
              <w:pStyle w:val="TableBody8pt"/>
              <w:rPr>
                <w:rFonts w:ascii="HPE Simple Light" w:hAnsi="HPE Simple Light"/>
              </w:rPr>
            </w:pPr>
            <w:r w:rsidRPr="000609AB">
              <w:t>This should match the cluster name displayed when you source the environment setup script, for example</w:t>
            </w:r>
            <w:r>
              <w:t>:</w:t>
            </w:r>
            <w:del w:id="317" w:author="Author">
              <w:r w:rsidRPr="000609AB" w:rsidDel="00BF113F">
                <w:delText>,</w:delText>
              </w:r>
            </w:del>
            <w:r>
              <w:br/>
            </w:r>
            <w:r>
              <w:br/>
            </w:r>
            <w:r>
              <w:rPr>
                <w:rStyle w:val="CodingLanguage"/>
              </w:rPr>
              <w:t># source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6C39F7" w:rsidRPr="001404A8">
              <w:t>Deploying Sysdig monitoring on Kubernetes</w:t>
            </w:r>
            <w:r w:rsidRPr="00CA6038">
              <w:rPr>
                <w:u w:val="single"/>
              </w:rPr>
              <w:fldChar w:fldCharType="end"/>
            </w:r>
            <w:r w:rsidRPr="00CA6038">
              <w:rPr>
                <w:u w:val="single"/>
              </w:rPr>
              <w:t>.</w:t>
            </w:r>
          </w:p>
        </w:tc>
      </w:tr>
    </w:tbl>
    <w:p w14:paraId="76C4251E" w14:textId="77777777" w:rsidR="006A6CD0" w:rsidRPr="009534F0" w:rsidRDefault="006A6CD0" w:rsidP="0058095B">
      <w:pPr>
        <w:pStyle w:val="BodyTextMetricHPELight10pt"/>
      </w:pP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6C39F7" w:rsidRPr="000609AB">
        <w:t>Sysdig configuration for Kubernetes</w:t>
      </w:r>
      <w:r w:rsidRPr="00CA6038">
        <w:rPr>
          <w:u w:val="single"/>
        </w:rPr>
        <w:fldChar w:fldCharType="end"/>
      </w:r>
    </w:p>
    <w:p w14:paraId="6DE5CFE7" w14:textId="690BF423" w:rsidR="000615E7" w:rsidRDefault="000615E7" w:rsidP="0058095B">
      <w:pPr>
        <w:pStyle w:val="BodyTextMetricHPELight10pt"/>
      </w:pPr>
      <w:r w:rsidRPr="001404A8">
        <w:t xml:space="preserve">For example, you add the relevant variables in the </w:t>
      </w:r>
      <w:r w:rsidR="00234962">
        <w:rPr>
          <w:rStyle w:val="CodingLanguage"/>
        </w:rPr>
        <w:t>group_var</w:t>
      </w:r>
      <w:r w:rsidR="00B0382D">
        <w:rPr>
          <w:rStyle w:val="CodingLanguage"/>
        </w:rPr>
        <w:t>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'location:Enter city,role:</w:t>
      </w:r>
      <w:r>
        <w:rPr>
          <w:rStyle w:val="CodingLanguage"/>
        </w:rPr>
        <w:t>Enter role,owner:Customer name'</w:t>
      </w:r>
      <w:r>
        <w:rPr>
          <w:rStyle w:val="CodingLanguage"/>
        </w:rPr>
        <w:br/>
      </w:r>
      <w:r w:rsidRPr="00BA797F">
        <w:rPr>
          <w:rStyle w:val="CodingLanguage"/>
        </w:rPr>
        <w:t>k8s_cluster: 'ucp_hpe2-ucp.cloudra.local'</w:t>
      </w:r>
    </w:p>
    <w:p w14:paraId="6C997788" w14:textId="61D918C5" w:rsidR="000615E7" w:rsidRPr="00BA797F" w:rsidRDefault="000615E7" w:rsidP="00BA797F">
      <w:pPr>
        <w:pStyle w:val="BodyTextMetricHPELight10pt"/>
        <w:rPr>
          <w:rFonts w:ascii="HPE Simple" w:hAnsi="HPE Simple"/>
        </w:rPr>
      </w:pPr>
      <w:r w:rsidRPr="001404A8">
        <w:t xml:space="preserve">You should add the access key to the encrypted </w:t>
      </w:r>
      <w:r w:rsidR="00234962">
        <w:rPr>
          <w:rStyle w:val="CodingLanguage"/>
        </w:rPr>
        <w:t>group_var</w:t>
      </w:r>
      <w:r w:rsidR="0083650F">
        <w:rPr>
          <w:rStyle w:val="CodingLanguage"/>
        </w:rPr>
        <w:t>s/all/vault</w:t>
      </w:r>
      <w:r w:rsidRPr="001404A8">
        <w:t xml:space="preserve"> using the command </w:t>
      </w:r>
      <w:r w:rsidRPr="003B6B84">
        <w:rPr>
          <w:rStyle w:val="CodingLanguage"/>
        </w:rPr>
        <w:t xml:space="preserve">ansible-vault edit </w:t>
      </w:r>
      <w:r w:rsidR="00234962">
        <w:rPr>
          <w:rStyle w:val="CodingLanguage"/>
        </w:rPr>
        <w:t>group_var</w:t>
      </w:r>
      <w:r w:rsidR="0083650F">
        <w:rPr>
          <w:rStyle w:val="CodingLanguage"/>
        </w:rPr>
        <w:t>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7"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6C39F7"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18" w:name="_Toc531698831"/>
      <w:bookmarkStart w:id="319" w:name="_Toc7522341"/>
      <w:r w:rsidRPr="001404A8">
        <w:t>Deploying Sysdig monitoring on Docker Swarm</w:t>
      </w:r>
      <w:bookmarkEnd w:id="318"/>
      <w:bookmarkEnd w:id="319"/>
    </w:p>
    <w:p w14:paraId="3C0799BE" w14:textId="77777777" w:rsidR="006A6CD0" w:rsidRPr="009534F0" w:rsidRDefault="006A6CD0" w:rsidP="006A6CD0">
      <w:pPr>
        <w:pStyle w:val="Heading3"/>
      </w:pPr>
      <w:bookmarkStart w:id="320" w:name="_Ref523998319"/>
      <w:r w:rsidRPr="00D73B87">
        <w:t>Sysdig configuration for Docker swarm</w:t>
      </w:r>
      <w:bookmarkEnd w:id="320"/>
    </w:p>
    <w:p w14:paraId="0AA1D0DD" w14:textId="77777777" w:rsidR="006A6CD0" w:rsidRDefault="006A6CD0" w:rsidP="006A6CD0">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6C39F7" w:rsidRPr="006C39F7">
        <w:t>Table</w:t>
      </w:r>
      <w:r w:rsidR="006C39F7" w:rsidRPr="006C39F7">
        <w:rPr>
          <w:rFonts w:ascii="Calibri" w:hAnsi="Calibri" w:cs="Calibri"/>
        </w:rPr>
        <w:t> </w:t>
      </w:r>
      <w:r w:rsidR="006C39F7" w:rsidRPr="006C39F7">
        <w:t>24</w:t>
      </w:r>
      <w:r w:rsidRPr="009534F0">
        <w:fldChar w:fldCharType="end"/>
      </w:r>
      <w:r w:rsidRPr="00463F2E">
        <w:t>.</w:t>
      </w:r>
    </w:p>
    <w:p w14:paraId="7CD662A8" w14:textId="77777777" w:rsidR="006A6CD0" w:rsidRDefault="006A6CD0" w:rsidP="006A6CD0">
      <w:pPr>
        <w:pStyle w:val="MISCTableCaptionHeader8pt"/>
      </w:pPr>
      <w:bookmarkStart w:id="321" w:name="_Refd17e57941"/>
      <w:bookmarkStart w:id="322" w:name="_Tocd17e57941"/>
      <w:r w:rsidRPr="005967EA">
        <w:rPr>
          <w:rStyle w:val="MISCTableCaptionHeaderBold8pt"/>
        </w:rPr>
        <w:t>Table</w:t>
      </w:r>
      <w:r w:rsidRPr="005967EA">
        <w:rPr>
          <w:rStyle w:val="MISCTableCaptionHeaderBold8pt"/>
          <w:rFonts w:ascii="Calibri" w:hAnsi="Calibri" w:cs="Calibri"/>
        </w:rPr>
        <w:t> </w:t>
      </w:r>
      <w:bookmarkStart w:id="323"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6C39F7">
        <w:rPr>
          <w:rStyle w:val="MISCTableCaptionHeaderBold8pt"/>
          <w:noProof/>
        </w:rPr>
        <w:t>24</w:t>
      </w:r>
      <w:r w:rsidRPr="005967EA">
        <w:rPr>
          <w:rStyle w:val="MISCTableCaptionHeaderBold8pt"/>
        </w:rPr>
        <w:fldChar w:fldCharType="end"/>
      </w:r>
      <w:bookmarkEnd w:id="321"/>
      <w:bookmarkEnd w:id="322"/>
      <w:bookmarkEnd w:id="323"/>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6A6CD0" w14:paraId="5AA6801B" w14:textId="77777777" w:rsidTr="004C7E17">
        <w:trPr>
          <w:cantSplit/>
        </w:trPr>
        <w:tc>
          <w:tcPr>
            <w:tcW w:w="1560" w:type="dxa"/>
            <w:tcBorders>
              <w:top w:val="nil"/>
              <w:bottom w:val="single" w:sz="36" w:space="0" w:color="00B388"/>
            </w:tcBorders>
          </w:tcPr>
          <w:p w14:paraId="4793C5F6" w14:textId="77777777" w:rsidR="006A6CD0" w:rsidRDefault="006A6CD0" w:rsidP="004C7E17">
            <w:pPr>
              <w:pStyle w:val="TableSubhead8pt"/>
            </w:pPr>
            <w:r>
              <w:t>Variable</w:t>
            </w:r>
          </w:p>
        </w:tc>
        <w:tc>
          <w:tcPr>
            <w:tcW w:w="1680" w:type="dxa"/>
            <w:tcBorders>
              <w:top w:val="nil"/>
              <w:bottom w:val="single" w:sz="36" w:space="0" w:color="00B388"/>
            </w:tcBorders>
          </w:tcPr>
          <w:p w14:paraId="0B1E3CD2" w14:textId="77777777" w:rsidR="006A6CD0" w:rsidRDefault="006A6CD0" w:rsidP="004C7E17">
            <w:pPr>
              <w:pStyle w:val="TableSubhead8pt"/>
            </w:pPr>
            <w:r>
              <w:t>File</w:t>
            </w:r>
          </w:p>
        </w:tc>
        <w:tc>
          <w:tcPr>
            <w:tcW w:w="6720" w:type="dxa"/>
            <w:tcBorders>
              <w:top w:val="nil"/>
              <w:bottom w:val="single" w:sz="36" w:space="0" w:color="00B388"/>
            </w:tcBorders>
          </w:tcPr>
          <w:p w14:paraId="220FFE96" w14:textId="77777777" w:rsidR="006A6CD0" w:rsidRDefault="006A6CD0" w:rsidP="004C7E17">
            <w:pPr>
              <w:pStyle w:val="TableSubhead8pt"/>
            </w:pPr>
            <w:r>
              <w:t>Description</w:t>
            </w:r>
          </w:p>
        </w:tc>
      </w:tr>
      <w:tr w:rsidR="006A6CD0" w14:paraId="07AA0DF3" w14:textId="77777777" w:rsidTr="004C7E17">
        <w:trPr>
          <w:cantSplit/>
        </w:trPr>
        <w:tc>
          <w:tcPr>
            <w:tcW w:w="1560" w:type="dxa"/>
          </w:tcPr>
          <w:p w14:paraId="408D6DD1" w14:textId="77777777" w:rsidR="006A6CD0" w:rsidRDefault="006A6CD0" w:rsidP="004C7E17">
            <w:pPr>
              <w:pStyle w:val="TableBody8pt"/>
            </w:pPr>
            <w:r>
              <w:t>sysdig_access_key</w:t>
            </w:r>
          </w:p>
        </w:tc>
        <w:tc>
          <w:tcPr>
            <w:tcW w:w="1680" w:type="dxa"/>
          </w:tcPr>
          <w:p w14:paraId="0CBAB4E2" w14:textId="77777777" w:rsidR="006A6CD0" w:rsidRDefault="006A6CD0" w:rsidP="004C7E17">
            <w:pPr>
              <w:pStyle w:val="TableBody8pt"/>
            </w:pPr>
            <w:r>
              <w:rPr>
                <w:rStyle w:val="BoldEmpha"/>
              </w:rPr>
              <w:t>group_vars/all/vault</w:t>
            </w:r>
          </w:p>
        </w:tc>
        <w:tc>
          <w:tcPr>
            <w:tcW w:w="6720" w:type="dxa"/>
          </w:tcPr>
          <w:p w14:paraId="71BA004A" w14:textId="77777777" w:rsidR="006A6CD0" w:rsidRDefault="006A6CD0" w:rsidP="004C7E17">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6A6CD0" w14:paraId="29E0AED9" w14:textId="77777777" w:rsidTr="004C7E17">
        <w:trPr>
          <w:cantSplit/>
        </w:trPr>
        <w:tc>
          <w:tcPr>
            <w:tcW w:w="1560" w:type="dxa"/>
          </w:tcPr>
          <w:p w14:paraId="21E5C885" w14:textId="77777777" w:rsidR="006A6CD0" w:rsidRDefault="006A6CD0" w:rsidP="004C7E17">
            <w:pPr>
              <w:pStyle w:val="TableBody8pt"/>
            </w:pPr>
            <w:r>
              <w:t>sysdig_agent</w:t>
            </w:r>
          </w:p>
        </w:tc>
        <w:tc>
          <w:tcPr>
            <w:tcW w:w="1680" w:type="dxa"/>
          </w:tcPr>
          <w:p w14:paraId="074A545C" w14:textId="77777777" w:rsidR="006A6CD0" w:rsidRDefault="006A6CD0" w:rsidP="004C7E17">
            <w:pPr>
              <w:pStyle w:val="TableBody8pt"/>
            </w:pPr>
            <w:r>
              <w:t>group_vars/all/vars</w:t>
            </w:r>
          </w:p>
        </w:tc>
        <w:tc>
          <w:tcPr>
            <w:tcW w:w="6720" w:type="dxa"/>
          </w:tcPr>
          <w:p w14:paraId="4993102F" w14:textId="77777777" w:rsidR="006A6CD0" w:rsidRDefault="006A6CD0" w:rsidP="004C7E17">
            <w:pPr>
              <w:pStyle w:val="TableBody8pt"/>
            </w:pPr>
            <w:r>
              <w:t xml:space="preserve">Specifies the URL to the Sysdig Linux native install agent, for example, </w:t>
            </w:r>
            <w:r>
              <w:rPr>
                <w:rStyle w:val="CodingLanguage"/>
              </w:rPr>
              <w:t>https://s3.amazonaws.com/download.draios.com/stable/install-agent</w:t>
            </w:r>
          </w:p>
        </w:tc>
      </w:tr>
      <w:tr w:rsidR="006A6CD0" w14:paraId="22EE02DA" w14:textId="77777777" w:rsidTr="004C7E17">
        <w:trPr>
          <w:cantSplit/>
        </w:trPr>
        <w:tc>
          <w:tcPr>
            <w:tcW w:w="1560" w:type="dxa"/>
          </w:tcPr>
          <w:p w14:paraId="2BA07128" w14:textId="77777777" w:rsidR="006A6CD0" w:rsidRDefault="006A6CD0" w:rsidP="004C7E17">
            <w:pPr>
              <w:pStyle w:val="TableBody8pt"/>
            </w:pPr>
            <w:r>
              <w:lastRenderedPageBreak/>
              <w:t>sysdig_tags</w:t>
            </w:r>
          </w:p>
        </w:tc>
        <w:tc>
          <w:tcPr>
            <w:tcW w:w="1680" w:type="dxa"/>
          </w:tcPr>
          <w:p w14:paraId="4521D975" w14:textId="77777777" w:rsidR="006A6CD0" w:rsidRDefault="006A6CD0" w:rsidP="004C7E17">
            <w:pPr>
              <w:pStyle w:val="TableBody8pt"/>
            </w:pPr>
            <w:r>
              <w:t>group_vars/all/vars</w:t>
            </w:r>
          </w:p>
        </w:tc>
        <w:tc>
          <w:tcPr>
            <w:tcW w:w="6720" w:type="dxa"/>
          </w:tcPr>
          <w:p w14:paraId="3EA033BF" w14:textId="77777777" w:rsidR="006A6CD0" w:rsidRDefault="006A6CD0" w:rsidP="004C7E17">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1FF01E38" w14:textId="77777777" w:rsidR="006A6CD0" w:rsidRDefault="006A6CD0" w:rsidP="006A6CD0">
      <w:pPr>
        <w:pStyle w:val="BodyTextMetricHPELight10pt"/>
      </w:pPr>
    </w:p>
    <w:p w14:paraId="503D83D4" w14:textId="77777777" w:rsidR="006A6CD0" w:rsidRDefault="006A6CD0" w:rsidP="006A6CD0">
      <w:pPr>
        <w:pStyle w:val="Heading4"/>
      </w:pPr>
      <w:r w:rsidRPr="001404A8">
        <w:t>Running the playbook</w:t>
      </w:r>
    </w:p>
    <w:p w14:paraId="474ECD79" w14:textId="46705AD3"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234962">
        <w:rPr>
          <w:rStyle w:val="CodingLanguage"/>
        </w:rPr>
        <w:t>group_var</w:t>
      </w:r>
      <w:r w:rsidR="0083650F">
        <w:rPr>
          <w:rStyle w:val="CodingLanguage"/>
        </w:rPr>
        <w:t>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6C39F7" w:rsidRPr="006C39F7">
        <w:t>Table</w:t>
      </w:r>
      <w:r w:rsidR="006C39F7" w:rsidRPr="006C39F7">
        <w:rPr>
          <w:rFonts w:ascii="Calibri" w:hAnsi="Calibri" w:cs="Calibri"/>
        </w:rPr>
        <w:t> </w:t>
      </w:r>
      <w:r w:rsidR="006C39F7" w:rsidRPr="006C39F7">
        <w:t>24</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8" w:history="1">
        <w:r w:rsidRPr="00C06985">
          <w:rPr>
            <w:rStyle w:val="Hyperlink"/>
          </w:rPr>
          <w:t>https://app.sysdigcloud.com</w:t>
        </w:r>
      </w:hyperlink>
      <w:r w:rsidRPr="00C06985">
        <w:t>, you are able to view, analyze and inspect various different dashboards.</w:t>
      </w:r>
    </w:p>
    <w:bookmarkEnd w:id="313"/>
    <w:bookmarkEnd w:id="314"/>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24" w:name="_Ref531683807"/>
      <w:bookmarkStart w:id="325" w:name="_Toc531698832"/>
      <w:bookmarkStart w:id="326" w:name="_Toc7522342"/>
      <w:r>
        <w:lastRenderedPageBreak/>
        <w:t>Deploying Splunk</w:t>
      </w:r>
      <w:bookmarkEnd w:id="324"/>
      <w:bookmarkEnd w:id="325"/>
      <w:bookmarkEnd w:id="326"/>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27" w:name="_Toc531698833"/>
      <w:bookmarkStart w:id="328" w:name="_Toc7522343"/>
      <w:r>
        <w:t>Monitoring with Splunk</w:t>
      </w:r>
      <w:bookmarkEnd w:id="327"/>
      <w:bookmarkEnd w:id="328"/>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6C39F7" w:rsidRPr="006C39F7">
        <w:t>Figure</w:t>
      </w:r>
      <w:r w:rsidR="006C39F7" w:rsidRPr="006C39F7">
        <w:rPr>
          <w:rFonts w:ascii="Calibri" w:hAnsi="Calibri" w:cs="Calibri"/>
        </w:rPr>
        <w:t> </w:t>
      </w:r>
      <w:r w:rsidR="006C39F7" w:rsidRPr="006C39F7">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29" w:name="_Ref513456326"/>
      <w:bookmarkStart w:id="330" w:name="_Refd17e55254"/>
      <w:bookmarkStart w:id="331" w:name="_Tocd17e55254"/>
      <w:r w:rsidRPr="00F819E1">
        <w:rPr>
          <w:rStyle w:val="MISCFigureCaptionHeaderBold8pt"/>
        </w:rPr>
        <w:t>Figure</w:t>
      </w:r>
      <w:r w:rsidRPr="00F819E1">
        <w:rPr>
          <w:rStyle w:val="MISCFigureCaptionHeaderBold8pt"/>
          <w:rFonts w:ascii="Calibri" w:hAnsi="Calibri" w:cs="Calibri"/>
        </w:rPr>
        <w:t> </w:t>
      </w:r>
      <w:bookmarkStart w:id="332"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C39F7">
        <w:rPr>
          <w:rStyle w:val="MISCFigureCaptionHeaderBold8pt"/>
          <w:noProof/>
        </w:rPr>
        <w:t>44</w:t>
      </w:r>
      <w:r w:rsidRPr="00F819E1">
        <w:rPr>
          <w:rStyle w:val="MISCFigureCaptionHeaderBold8pt"/>
        </w:rPr>
        <w:fldChar w:fldCharType="end"/>
      </w:r>
      <w:bookmarkEnd w:id="329"/>
      <w:bookmarkEnd w:id="332"/>
      <w:r w:rsidRPr="00F819E1">
        <w:rPr>
          <w:rStyle w:val="MISCFigureCaptionHeaderBold8pt"/>
        </w:rPr>
        <w:t xml:space="preserve">. </w:t>
      </w:r>
      <w:r>
        <w:t>Solution architecture: Hybrid Linux and Windows workers with Splunk and Sysdig</w:t>
      </w:r>
      <w:bookmarkEnd w:id="330"/>
      <w:bookmarkEnd w:id="331"/>
    </w:p>
    <w:bookmarkEnd w:id="249"/>
    <w:bookmarkEnd w:id="250"/>
    <w:p w14:paraId="51D0B706" w14:textId="77777777" w:rsidR="0086155E" w:rsidRDefault="0086155E">
      <w:pPr>
        <w:rPr>
          <w:sz w:val="20"/>
          <w:szCs w:val="18"/>
        </w:rPr>
      </w:pPr>
      <w:r>
        <w:br w:type="page"/>
      </w:r>
    </w:p>
    <w:p w14:paraId="4F0A4E33" w14:textId="39C38AE1" w:rsidR="000615E7" w:rsidRDefault="000615E7" w:rsidP="0058095B">
      <w:pPr>
        <w:pStyle w:val="BodyTextMetricHPELight10pt"/>
      </w:pPr>
      <w:r>
        <w:lastRenderedPageBreak/>
        <w:t>This solution allows you to integrate your CaaS deployment with an existing Splunk Enterprise installation or to deploy a stand-alone Splunk Enterprise demo environment</w:t>
      </w:r>
      <w:r w:rsidR="00F40D8B">
        <w:t xml:space="preserve"> as a Docker stack in your cluster</w:t>
      </w:r>
      <w:r>
        <w:t>. In both instances, Universal Forwarders are used to collect data from your applications running on your Linux and Wi</w:t>
      </w:r>
      <w:r w:rsidR="00F40D8B">
        <w:t>ndows worker nodes in your cluster</w:t>
      </w:r>
      <w:r>
        <w:t xml:space="preserve">,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6C39F7" w:rsidRPr="006C39F7">
        <w:t>Figure</w:t>
      </w:r>
      <w:r w:rsidR="006C39F7" w:rsidRPr="006C39F7">
        <w:rPr>
          <w:rFonts w:ascii="Calibri" w:hAnsi="Calibri" w:cs="Calibri"/>
        </w:rPr>
        <w:t> </w:t>
      </w:r>
      <w:r w:rsidR="006C39F7" w:rsidRPr="006C39F7">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10">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3" w:name="_Refd17e55276"/>
      <w:bookmarkStart w:id="334" w:name="_Tocd17e55276"/>
      <w:r w:rsidRPr="00F819E1">
        <w:rPr>
          <w:rStyle w:val="MISCFigureCaptionHeaderBold8pt"/>
        </w:rPr>
        <w:t>Figure</w:t>
      </w:r>
      <w:r w:rsidRPr="00F819E1">
        <w:rPr>
          <w:rStyle w:val="MISCFigureCaptionHeaderBold8pt"/>
          <w:rFonts w:ascii="Calibri" w:hAnsi="Calibri" w:cs="Calibri"/>
        </w:rPr>
        <w:t> </w:t>
      </w:r>
      <w:bookmarkStart w:id="335"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6C39F7">
        <w:rPr>
          <w:rStyle w:val="MISCFigureCaptionHeaderBold8pt"/>
          <w:noProof/>
        </w:rPr>
        <w:t>45</w:t>
      </w:r>
      <w:r w:rsidRPr="00F819E1">
        <w:rPr>
          <w:rStyle w:val="MISCFigureCaptionHeaderBold8pt"/>
        </w:rPr>
        <w:fldChar w:fldCharType="end"/>
      </w:r>
      <w:bookmarkEnd w:id="333"/>
      <w:bookmarkEnd w:id="334"/>
      <w:bookmarkEnd w:id="335"/>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Pr="00F40D8B" w:rsidRDefault="000615E7" w:rsidP="000615E7">
      <w:pPr>
        <w:pStyle w:val="BulletLevel1"/>
        <w:rPr>
          <w:rStyle w:val="CodingLanguage"/>
        </w:rPr>
      </w:pPr>
      <w:r w:rsidRPr="00F40D8B">
        <w:rPr>
          <w:rStyle w:val="CodingLanguage"/>
        </w:rPr>
        <w:t>/var/log/messages</w:t>
      </w:r>
    </w:p>
    <w:p w14:paraId="2D4E57CC" w14:textId="77777777" w:rsidR="000615E7" w:rsidRDefault="000615E7" w:rsidP="000615E7">
      <w:pPr>
        <w:pStyle w:val="BulletLevel1LastBeforeBodycopy"/>
      </w:pPr>
      <w:r w:rsidRPr="00F40D8B">
        <w:rPr>
          <w:rStyle w:val="CodingLanguage"/>
        </w:rPr>
        <w:t xml:space="preserve">/var/log/secure </w:t>
      </w:r>
      <w:r>
        <w:t>(Red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36" w:name="_Ref531619931"/>
      <w:bookmarkStart w:id="337" w:name="_Toc531698834"/>
      <w:bookmarkStart w:id="338" w:name="_Toc7522344"/>
      <w:r>
        <w:t>Playbooks for installing Splunk</w:t>
      </w:r>
      <w:bookmarkEnd w:id="336"/>
      <w:bookmarkEnd w:id="337"/>
      <w:bookmarkEnd w:id="338"/>
    </w:p>
    <w:p w14:paraId="5716AFA2" w14:textId="77777777" w:rsidR="000615E7" w:rsidRPr="0082705B" w:rsidRDefault="000615E7" w:rsidP="0058095B">
      <w:pPr>
        <w:pStyle w:val="BodyTextMetricHPELight10pt"/>
      </w:pPr>
      <w:r>
        <w:t>The following playbooks are used to install Splunk.</w:t>
      </w:r>
    </w:p>
    <w:p w14:paraId="1C5CC6A6" w14:textId="017212BB" w:rsidR="000615E7" w:rsidRDefault="000615E7" w:rsidP="000615E7">
      <w:pPr>
        <w:pStyle w:val="BulletLevel1"/>
      </w:pPr>
      <w:r w:rsidRPr="00247791">
        <w:rPr>
          <w:rStyle w:val="CodingLanguage"/>
        </w:rPr>
        <w:t>playbooks/splunk_demo.yml</w:t>
      </w:r>
      <w:r w:rsidRPr="00247791">
        <w:t xml:space="preserve"> installs a demo of Sp</w:t>
      </w:r>
      <w:r w:rsidR="00913564">
        <w:t xml:space="preserve">lunk Enterprise in the cluster </w:t>
      </w:r>
      <w:r w:rsidRPr="00247791">
        <w:t xml:space="preserve">if the </w:t>
      </w:r>
      <w:r w:rsidR="00913564">
        <w:rPr>
          <w:rStyle w:val="CodingLanguage"/>
        </w:rPr>
        <w:t xml:space="preserve">monitoring_stack: </w:t>
      </w:r>
      <w:r w:rsidRPr="00303D4B">
        <w:rPr>
          <w:rStyle w:val="CodingLanguage"/>
        </w:rPr>
        <w:t>splunk_demo</w:t>
      </w:r>
      <w:r>
        <w:t xml:space="preserve"> deployment option is selected.</w:t>
      </w:r>
      <w:r w:rsidRPr="00247791">
        <w:t xml:space="preserve"> </w:t>
      </w:r>
      <w:r w:rsidR="00913564">
        <w:t>(</w:t>
      </w:r>
      <w:r w:rsidRPr="00247791">
        <w:t xml:space="preserve">A value of </w:t>
      </w:r>
      <w:r w:rsidRPr="00303D4B">
        <w:rPr>
          <w:rStyle w:val="CodingLanguage"/>
        </w:rPr>
        <w:t>splunk</w:t>
      </w:r>
      <w:r w:rsidRPr="00247791">
        <w:t xml:space="preserve"> </w:t>
      </w:r>
      <w:r w:rsidR="00913564">
        <w:t xml:space="preserve">for the </w:t>
      </w:r>
      <w:r w:rsidR="00913564">
        <w:rPr>
          <w:rStyle w:val="CodingLanguage"/>
        </w:rPr>
        <w:t>monitoring_stack</w:t>
      </w:r>
      <w:r w:rsidR="00913564" w:rsidRPr="00247791">
        <w:t xml:space="preserve"> </w:t>
      </w:r>
      <w:r w:rsidR="00913564">
        <w:t xml:space="preserve">variable </w:t>
      </w:r>
      <w:r w:rsidRPr="00247791">
        <w:t>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39" w:name="_Toc531698835"/>
      <w:bookmarkStart w:id="340" w:name="_Toc7522345"/>
      <w:r>
        <w:t>Splunk configuration</w:t>
      </w:r>
      <w:bookmarkEnd w:id="339"/>
      <w:bookmarkEnd w:id="340"/>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31E297D5"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234962">
        <w:rPr>
          <w:rStyle w:val="CodingLanguage"/>
        </w:rPr>
        <w:t>group_var</w:t>
      </w:r>
      <w:r w:rsidR="00B0382D">
        <w:rPr>
          <w:rStyle w:val="CodingLanguage"/>
        </w:rPr>
        <w:t>s/all/vars</w:t>
      </w:r>
      <w:r>
        <w:t xml:space="preserve">. The built-in demo deployment does not support SSL and so, in this instance, the value of the </w:t>
      </w:r>
      <w:r>
        <w:rPr>
          <w:rStyle w:val="CodingLanguage"/>
        </w:rPr>
        <w:t>splunk_ssl</w:t>
      </w:r>
      <w:r>
        <w:t xml:space="preserve"> variable is ignored. For more information on enabling SSL, see</w:t>
      </w:r>
      <w:r w:rsidR="00F40D8B">
        <w:t xml:space="preserve"> </w:t>
      </w:r>
      <w:r w:rsidR="00F40D8B" w:rsidRPr="00F40D8B">
        <w:rPr>
          <w:u w:val="single"/>
        </w:rPr>
        <w:fldChar w:fldCharType="begin"/>
      </w:r>
      <w:r w:rsidR="00F40D8B" w:rsidRPr="00F40D8B">
        <w:rPr>
          <w:u w:val="single"/>
        </w:rPr>
        <w:instrText xml:space="preserve"> REF _Refd17e61089 \h </w:instrText>
      </w:r>
      <w:r w:rsidR="00F40D8B" w:rsidRPr="00F40D8B">
        <w:rPr>
          <w:u w:val="single"/>
        </w:rPr>
      </w:r>
      <w:r w:rsidR="00F40D8B" w:rsidRPr="00F40D8B">
        <w:rPr>
          <w:u w:val="single"/>
        </w:rPr>
        <w:fldChar w:fldCharType="separate"/>
      </w:r>
      <w:r w:rsidR="006C39F7">
        <w:t>Appendix C: Enabling SSL between the universal forwarders and the Splunk indexers using your certificates</w:t>
      </w:r>
      <w:r w:rsidR="00F40D8B" w:rsidRPr="00F40D8B">
        <w:rPr>
          <w:u w:val="single"/>
        </w:rPr>
        <w:fldChar w:fldCharType="end"/>
      </w:r>
      <w:r>
        <w:t>.</w:t>
      </w:r>
    </w:p>
    <w:p w14:paraId="53826B32" w14:textId="77777777" w:rsidR="000615E7" w:rsidRDefault="000615E7" w:rsidP="0058095B">
      <w:pPr>
        <w:pStyle w:val="BodyTextMetricHPE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1" w:name="_Splunk_prerequisites"/>
      <w:bookmarkStart w:id="342" w:name="_Refd17e57610"/>
      <w:bookmarkStart w:id="343" w:name="_Tocd17e57610"/>
      <w:bookmarkEnd w:id="341"/>
      <w:r>
        <w:t>Splunk prerequisites</w:t>
      </w:r>
      <w:bookmarkEnd w:id="342"/>
      <w:bookmarkEnd w:id="343"/>
    </w:p>
    <w:p w14:paraId="28FC6F79" w14:textId="7B9B6BEA"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234962">
        <w:rPr>
          <w:rStyle w:val="CodingLanguage"/>
        </w:rPr>
        <w:t>group_var</w:t>
      </w:r>
      <w:r w:rsidR="00B0382D">
        <w:rPr>
          <w:rStyle w:val="CodingLanguage"/>
        </w:rPr>
        <w:t>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lastRenderedPageBreak/>
        <w:t xml:space="preserve">For both types of deployment, you need to download the Splunk universal forwarder images/packages from </w:t>
      </w:r>
      <w:hyperlink r:id="rId111">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Pr="00F40D8B" w:rsidRDefault="000615E7" w:rsidP="000615E7">
      <w:pPr>
        <w:pStyle w:val="BulletLevel1"/>
        <w:rPr>
          <w:rStyle w:val="CodingLanguage"/>
        </w:rPr>
      </w:pPr>
      <w:r w:rsidRPr="00F40D8B">
        <w:rPr>
          <w:rStyle w:val="CodingLanguage"/>
        </w:rPr>
        <w:t>files/splunk/windows/splunkforwarder-7.1.2.msi</w:t>
      </w:r>
    </w:p>
    <w:p w14:paraId="7310F80F" w14:textId="77777777" w:rsidR="000615E7" w:rsidRPr="00F40D8B" w:rsidRDefault="000615E7" w:rsidP="000615E7">
      <w:pPr>
        <w:pStyle w:val="BulletLevel1LastBeforeBodycopy"/>
        <w:rPr>
          <w:rStyle w:val="CodingLanguage"/>
        </w:rPr>
      </w:pPr>
      <w:r w:rsidRPr="00F40D8B">
        <w:rPr>
          <w:rStyle w:val="CodingLanguage"/>
        </w:rP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3ACCDF55"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234962">
        <w:rPr>
          <w:rStyle w:val="CodingLanguage"/>
        </w:rPr>
        <w:t>group_var</w:t>
      </w:r>
      <w:r w:rsidR="0083650F">
        <w:rPr>
          <w:rStyle w:val="CodingLanguage"/>
        </w:rPr>
        <w:t>s/all/vault</w:t>
      </w:r>
      <w:r w:rsidRPr="009534F0">
        <w:rPr>
          <w:rStyle w:val="CodingLanguage"/>
        </w:rPr>
        <w:t>.</w:t>
      </w:r>
    </w:p>
    <w:p w14:paraId="75A19979" w14:textId="0B362507"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234962">
        <w:rPr>
          <w:rStyle w:val="CodingLanguage"/>
        </w:rPr>
        <w:t>group_var</w:t>
      </w:r>
      <w:r w:rsidR="00B0382D">
        <w:rPr>
          <w:rStyle w:val="CodingLanguage"/>
        </w:rPr>
        <w:t>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67E4CB1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2">
        <w:r w:rsidR="00F40D8B">
          <w:rPr>
            <w:rStyle w:val="Hyperlink"/>
          </w:rPr>
          <w:t>http://docs.splunk.com/Documentation/Forwarder/7.1.2/Forwarder/Configureforwardingwithoutputs.conf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3">
        <w:r>
          <w:rPr>
            <w:rStyle w:val="Hyperlink"/>
          </w:rPr>
          <w:t>https://github.com/splunk/docker-itmonitoring</w:t>
        </w:r>
      </w:hyperlink>
      <w:r>
        <w:t xml:space="preserve"> and at </w:t>
      </w:r>
      <w:hyperlink r:id="rId114">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5">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6"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7"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8">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19">
        <w:r>
          <w:rPr>
            <w:rStyle w:val="Hyperlink"/>
          </w:rPr>
          <w:t>https://splunkbase.splunk.com/app/1151/</w:t>
        </w:r>
      </w:hyperlink>
    </w:p>
    <w:p w14:paraId="14138EC9" w14:textId="101B50EA" w:rsidR="000615E7" w:rsidRDefault="000615E7" w:rsidP="0058095B">
      <w:pPr>
        <w:pStyle w:val="BodyTextMetricHPELight10pt"/>
      </w:pPr>
      <w:r>
        <w:t>If you want to use your own certificates in your standalone Splunk deployment to secure the communications between the indexers and the universal forwarders, see</w:t>
      </w:r>
      <w:r w:rsidR="00F40D8B">
        <w:t xml:space="preserve"> </w:t>
      </w:r>
      <w:r w:rsidR="00F40D8B" w:rsidRPr="00F40D8B">
        <w:rPr>
          <w:u w:val="single"/>
        </w:rPr>
        <w:fldChar w:fldCharType="begin"/>
      </w:r>
      <w:r w:rsidR="00F40D8B" w:rsidRPr="00F40D8B">
        <w:rPr>
          <w:u w:val="single"/>
        </w:rPr>
        <w:instrText xml:space="preserve"> REF _Ref4057479 \h </w:instrText>
      </w:r>
      <w:r w:rsidR="00F40D8B" w:rsidRPr="00F40D8B">
        <w:rPr>
          <w:u w:val="single"/>
        </w:rPr>
      </w:r>
      <w:r w:rsidR="00F40D8B" w:rsidRPr="00F40D8B">
        <w:rPr>
          <w:u w:val="single"/>
        </w:rPr>
        <w:fldChar w:fldCharType="separate"/>
      </w:r>
      <w:r w:rsidR="006C39F7">
        <w:t>Appendix D: How to check that certs were deployed correctly</w:t>
      </w:r>
      <w:r w:rsidR="00F40D8B" w:rsidRPr="00F40D8B">
        <w:rPr>
          <w:u w:val="single"/>
        </w:rPr>
        <w:fldChar w:fldCharType="end"/>
      </w:r>
      <w:r w:rsidRPr="00F40D8B">
        <w:rPr>
          <w:u w:val="single"/>
        </w:rPr>
        <w:t>.</w:t>
      </w:r>
      <w:r>
        <w:t xml:space="preserve">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Pr="00F40D8B" w:rsidRDefault="000615E7" w:rsidP="000615E7">
      <w:pPr>
        <w:pStyle w:val="BulletLevel1"/>
        <w:rPr>
          <w:rStyle w:val="CodingLanguage"/>
        </w:rPr>
      </w:pPr>
      <w:r w:rsidRPr="00F40D8B">
        <w:rPr>
          <w:rStyle w:val="CodingLanguage"/>
        </w:rPr>
        <w:t>files/splunk/linux/SPLUNK_HOME</w:t>
      </w:r>
    </w:p>
    <w:p w14:paraId="0AC224E4" w14:textId="77777777" w:rsidR="000615E7" w:rsidRPr="00F40D8B" w:rsidRDefault="000615E7" w:rsidP="000615E7">
      <w:pPr>
        <w:pStyle w:val="BulletLevel1"/>
        <w:rPr>
          <w:rStyle w:val="CodingLanguage"/>
        </w:rPr>
      </w:pPr>
      <w:r w:rsidRPr="00F40D8B">
        <w:rPr>
          <w:rStyle w:val="CodingLanguage"/>
        </w:rPr>
        <w:t>files/splunk/linux/DOCKER_TAS</w:t>
      </w:r>
    </w:p>
    <w:p w14:paraId="550DF6CC" w14:textId="77777777" w:rsidR="000615E7" w:rsidRPr="00F40D8B" w:rsidRDefault="000615E7" w:rsidP="000615E7">
      <w:pPr>
        <w:pStyle w:val="BulletLevel1LastBeforeBodycopy"/>
        <w:rPr>
          <w:rStyle w:val="CodingLanguage"/>
        </w:rPr>
      </w:pPr>
      <w:r w:rsidRPr="00F40D8B">
        <w:rPr>
          <w:rStyle w:val="CodingLanguage"/>
        </w:rPr>
        <w:lastRenderedPageBreak/>
        <w:t>files/splunk/windows/SPLUNK_HOME</w:t>
      </w:r>
    </w:p>
    <w:p w14:paraId="13C1E440" w14:textId="77777777" w:rsidR="000615E7" w:rsidRDefault="000615E7" w:rsidP="0058095B">
      <w:pPr>
        <w:pStyle w:val="BodyTextMetricHPELight10pt"/>
      </w:pPr>
      <w:r>
        <w:t>These files will be copied as-is to the systems running the universal forwarder.</w:t>
      </w:r>
    </w:p>
    <w:p w14:paraId="105E338F" w14:textId="77777777" w:rsidR="000615E7" w:rsidRDefault="000615E7" w:rsidP="000615E7">
      <w:pPr>
        <w:pStyle w:val="Heading3"/>
      </w:pPr>
      <w:bookmarkStart w:id="344" w:name="_Refd17e57787"/>
      <w:bookmarkStart w:id="345" w:name="_Tocd17e57787"/>
      <w:r>
        <w:t>Configuring syslog in UCP</w:t>
      </w:r>
      <w:bookmarkEnd w:id="344"/>
      <w:bookmarkEnd w:id="345"/>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5F64D1F9" w:rsidR="000615E7" w:rsidRPr="000B1BFC" w:rsidRDefault="000615E7" w:rsidP="0058095B">
      <w:pPr>
        <w:pStyle w:val="BodyTextMetricHPELight10pt"/>
        <w:rPr>
          <w:rStyle w:val="CodingLanguage"/>
        </w:rPr>
      </w:pPr>
      <w:r w:rsidRPr="000B1BFC">
        <w:rPr>
          <w:rStyle w:val="CodingLanguage"/>
        </w:rPr>
        <w:t>[logger]</w:t>
      </w:r>
      <w:r w:rsidRPr="000B1BFC">
        <w:rPr>
          <w:rStyle w:val="CodingLanguage"/>
        </w:rPr>
        <w:br/>
        <w:t>hpe-logger ip_addr='10.6</w:t>
      </w:r>
      <w:r w:rsidR="00E7573B">
        <w:rPr>
          <w:rStyle w:val="CodingLanguage"/>
        </w:rPr>
        <w:t>0.59.24/16' esxi_host='esx0</w:t>
      </w:r>
      <w:r w:rsidRPr="000B1BFC">
        <w:rPr>
          <w:rStyle w:val="CodingLanguage"/>
        </w:rPr>
        <w:t>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6C39F7" w:rsidRPr="006C39F7">
        <w:t>Figure</w:t>
      </w:r>
      <w:r w:rsidR="006C39F7" w:rsidRPr="006C39F7">
        <w:rPr>
          <w:rFonts w:ascii="Calibri" w:hAnsi="Calibri" w:cs="Calibri"/>
        </w:rPr>
        <w:t> </w:t>
      </w:r>
      <w:r w:rsidR="006C39F7">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20">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46" w:name="_Ref513468139"/>
      <w:bookmarkStart w:id="347" w:name="_Refd17e57809"/>
      <w:bookmarkStart w:id="348" w:name="_Tocd17e57809"/>
      <w:r>
        <w:rPr>
          <w:rStyle w:val="MISCFigureCaptionHeaderBold8pt"/>
        </w:rPr>
        <w:t>Figure </w:t>
      </w:r>
      <w:bookmarkStart w:id="349" w:name="_Numd17e57809"/>
      <w:r>
        <w:fldChar w:fldCharType="begin"/>
      </w:r>
      <w:r>
        <w:instrText xml:space="preserve"> SEQ Figure \* ARABIC </w:instrText>
      </w:r>
      <w:r>
        <w:fldChar w:fldCharType="separate"/>
      </w:r>
      <w:r w:rsidR="006C39F7">
        <w:rPr>
          <w:noProof/>
        </w:rPr>
        <w:t>46</w:t>
      </w:r>
      <w:r>
        <w:rPr>
          <w:rStyle w:val="MISCFigureCaptionHeaderBold8pt"/>
          <w:noProof/>
        </w:rPr>
        <w:fldChar w:fldCharType="end"/>
      </w:r>
      <w:bookmarkEnd w:id="346"/>
      <w:bookmarkEnd w:id="349"/>
      <w:r>
        <w:rPr>
          <w:rStyle w:val="MISCFigureCaptionHeaderBold8pt"/>
          <w:noProof/>
        </w:rPr>
        <w:t xml:space="preserve">. </w:t>
      </w:r>
      <w:r>
        <w:t>Configure Remote Syslog Server in UCP</w:t>
      </w:r>
      <w:bookmarkEnd w:id="347"/>
      <w:bookmarkEnd w:id="348"/>
    </w:p>
    <w:p w14:paraId="71B2A721" w14:textId="77777777" w:rsidR="0086155E" w:rsidRDefault="0086155E">
      <w:pPr>
        <w:rPr>
          <w:rFonts w:ascii="MetricHPE" w:hAnsi="MetricHPE"/>
          <w:b/>
          <w:noProof/>
          <w:sz w:val="20"/>
          <w:szCs w:val="18"/>
        </w:rPr>
      </w:pPr>
      <w:bookmarkStart w:id="350" w:name="_Refd17e57821"/>
      <w:bookmarkStart w:id="351" w:name="_Tocd17e57821"/>
      <w:r>
        <w:br w:type="page"/>
      </w:r>
    </w:p>
    <w:p w14:paraId="6DC281B0" w14:textId="77777777" w:rsidR="000615E7" w:rsidRDefault="000615E7" w:rsidP="000615E7">
      <w:pPr>
        <w:pStyle w:val="Heading3"/>
      </w:pPr>
      <w:r>
        <w:lastRenderedPageBreak/>
        <w:t>Configuring syslog in ESX</w:t>
      </w:r>
      <w:bookmarkEnd w:id="350"/>
      <w:bookmarkEnd w:id="351"/>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r w:rsidR="007230C9">
        <w:rPr>
          <w:rStyle w:val="CodingLanguage"/>
        </w:rPr>
        <w:t>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6C39F7" w:rsidRPr="006C39F7">
        <w:t>Figure</w:t>
      </w:r>
      <w:r w:rsidR="006C39F7" w:rsidRPr="006C39F7">
        <w:rPr>
          <w:rFonts w:ascii="Calibri" w:hAnsi="Calibri" w:cs="Calibri"/>
        </w:rPr>
        <w:t> </w:t>
      </w:r>
      <w:r w:rsidR="006C39F7">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21">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2" w:name="_Ref513468160"/>
      <w:bookmarkStart w:id="353" w:name="_Refd17e57842"/>
      <w:bookmarkStart w:id="354" w:name="_Tocd17e57842"/>
      <w:r>
        <w:rPr>
          <w:rStyle w:val="MISCFigureCaptionHeaderBold8pt"/>
        </w:rPr>
        <w:t>Figure </w:t>
      </w:r>
      <w:bookmarkStart w:id="355" w:name="_Numd17e57842"/>
      <w:r>
        <w:fldChar w:fldCharType="begin"/>
      </w:r>
      <w:r>
        <w:instrText xml:space="preserve"> SEQ Figure \* ARABIC </w:instrText>
      </w:r>
      <w:r>
        <w:fldChar w:fldCharType="separate"/>
      </w:r>
      <w:r w:rsidR="006C39F7">
        <w:rPr>
          <w:noProof/>
        </w:rPr>
        <w:t>47</w:t>
      </w:r>
      <w:r>
        <w:rPr>
          <w:rStyle w:val="MISCFigureCaptionHeaderBold8pt"/>
          <w:noProof/>
        </w:rPr>
        <w:fldChar w:fldCharType="end"/>
      </w:r>
      <w:bookmarkEnd w:id="352"/>
      <w:bookmarkEnd w:id="355"/>
      <w:r>
        <w:rPr>
          <w:rStyle w:val="MISCFigureCaptionHeaderBold8pt"/>
          <w:noProof/>
        </w:rPr>
        <w:t xml:space="preserve">. </w:t>
      </w:r>
      <w:r>
        <w:t>Configure Syslog on ESXi Hosts</w:t>
      </w:r>
      <w:bookmarkEnd w:id="353"/>
      <w:bookmarkEnd w:id="354"/>
    </w:p>
    <w:p w14:paraId="4DC7042C" w14:textId="77777777" w:rsidR="000615E7" w:rsidRDefault="000615E7" w:rsidP="0058095B">
      <w:pPr>
        <w:pStyle w:val="BodyTextMetricHPELight10pt"/>
      </w:pPr>
      <w:r>
        <w:t xml:space="preserve">For more information, see the VMware documentation at </w:t>
      </w:r>
      <w:hyperlink r:id="rId122">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56" w:name="_Refd17e57889"/>
      <w:bookmarkStart w:id="357" w:name="_Tocd17e57889"/>
      <w:r>
        <w:t>Limitations</w:t>
      </w:r>
      <w:bookmarkEnd w:id="356"/>
      <w:bookmarkEnd w:id="357"/>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58" w:name="_Toc531698836"/>
      <w:bookmarkStart w:id="359" w:name="_Toc7522346"/>
      <w:r w:rsidRPr="00D9040B">
        <w:t>Accessing Splunk UI</w:t>
      </w:r>
      <w:bookmarkEnd w:id="358"/>
      <w:bookmarkEnd w:id="359"/>
    </w:p>
    <w:p w14:paraId="78BD9778" w14:textId="77777777" w:rsidR="000615E7" w:rsidRDefault="000615E7" w:rsidP="0058095B">
      <w:pPr>
        <w:pStyle w:val="BodyTextMetricHPELight10pt"/>
      </w:pPr>
      <w:r w:rsidRPr="00D9040B">
        <w:t>After the installation is complete, the Splunk UI can be reached at</w:t>
      </w:r>
      <w:r w:rsidRPr="00F40D8B">
        <w:rPr>
          <w:rStyle w:val="CodingLanguage"/>
        </w:rPr>
        <w:t xml:space="preserve"> http://&lt;fqdn&gt;:8000</w:t>
      </w:r>
      <w:r w:rsidRPr="00D9040B">
        <w:t xml:space="preserve">, where </w:t>
      </w:r>
      <w:r w:rsidRPr="00F40D8B">
        <w:rPr>
          <w:rStyle w:val="CodingLanguage"/>
        </w:rPr>
        <w:t>&lt;fqdn&gt;</w:t>
      </w:r>
      <w:r w:rsidRPr="00D9040B">
        <w:t xml:space="preserve">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6C39F7" w:rsidRPr="006C39F7">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6C39F7" w:rsidRPr="006C39F7">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3">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0"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6C39F7">
        <w:rPr>
          <w:rStyle w:val="MISCFigureCaptionHeaderBold8pt"/>
          <w:noProof/>
        </w:rPr>
        <w:t>48</w:t>
      </w:r>
      <w:r w:rsidRPr="00F84B01">
        <w:rPr>
          <w:rStyle w:val="MISCFigureCaptionHeaderBold8pt"/>
        </w:rPr>
        <w:fldChar w:fldCharType="end"/>
      </w:r>
      <w:bookmarkEnd w:id="360"/>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4">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1"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6C39F7">
        <w:rPr>
          <w:rStyle w:val="MISCFigureCaptionHeaderBold8pt"/>
          <w:noProof/>
        </w:rPr>
        <w:t>49</w:t>
      </w:r>
      <w:r w:rsidRPr="00F84B01">
        <w:rPr>
          <w:rStyle w:val="MISCFigureCaptionHeaderBold8pt"/>
        </w:rPr>
        <w:fldChar w:fldCharType="end"/>
      </w:r>
      <w:bookmarkEnd w:id="361"/>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6C39F7" w:rsidRPr="006C39F7">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5">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2"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6C39F7">
        <w:rPr>
          <w:rStyle w:val="MISCFigureCaptionHeaderBold8pt"/>
          <w:noProof/>
        </w:rPr>
        <w:t>50</w:t>
      </w:r>
      <w:r w:rsidRPr="004B46A3">
        <w:rPr>
          <w:rStyle w:val="MISCFigureCaptionHeaderBold8pt"/>
        </w:rPr>
        <w:fldChar w:fldCharType="end"/>
      </w:r>
      <w:bookmarkEnd w:id="362"/>
      <w:r w:rsidRPr="004B46A3">
        <w:rPr>
          <w:rStyle w:val="MISCFigureCaptionHeaderBold8pt"/>
        </w:rPr>
        <w:t xml:space="preserve">. </w:t>
      </w:r>
      <w:r>
        <w:t>Kubernetes overview</w:t>
      </w:r>
    </w:p>
    <w:p w14:paraId="6A3440B6" w14:textId="77777777" w:rsidR="000615E7" w:rsidRDefault="000615E7" w:rsidP="000615E7">
      <w:pPr>
        <w:pStyle w:val="Heading2"/>
      </w:pPr>
      <w:bookmarkStart w:id="363" w:name="_Toc531698837"/>
      <w:bookmarkStart w:id="364" w:name="_Toc7522347"/>
      <w:r w:rsidRPr="00F32CA6">
        <w:t>Redeploying Splunk demo</w:t>
      </w:r>
      <w:bookmarkEnd w:id="363"/>
      <w:bookmarkEnd w:id="364"/>
    </w:p>
    <w:p w14:paraId="71A36A72" w14:textId="4F2499FA" w:rsidR="000615E7" w:rsidRDefault="000615E7" w:rsidP="0058095B">
      <w:pPr>
        <w:pStyle w:val="BodyTextMetricHPELight10pt"/>
      </w:pPr>
      <w:r w:rsidRPr="00F32CA6">
        <w:t xml:space="preserve">The Splunk demo deployment, whilst fully featured, is </w:t>
      </w:r>
      <w:ins w:id="365"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02FBCD4B"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r w:rsidR="00F40D8B">
        <w:t xml:space="preserve"> Access one of your nodes that is running Docker and run the following commands: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r w:rsidRPr="00D93702">
        <w:rPr>
          <w:rStyle w:val="CodingLanguage"/>
        </w:rPr>
        <w:t xml:space="preserve">ansible-playbook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66" w:name="_Toc7522348"/>
      <w:bookmarkStart w:id="367" w:name="_Ref531683851"/>
      <w:bookmarkStart w:id="368" w:name="_Toc531698838"/>
      <w:r>
        <w:lastRenderedPageBreak/>
        <w:t>Deploying Prometheus and Grafana on Kubernetes</w:t>
      </w:r>
      <w:bookmarkEnd w:id="366"/>
    </w:p>
    <w:p w14:paraId="76D79A0F" w14:textId="5D282AF1" w:rsidR="00CB6B78" w:rsidRDefault="00CB6B78" w:rsidP="00CB6B78">
      <w:pPr>
        <w:pStyle w:val="Heading2"/>
      </w:pPr>
      <w:bookmarkStart w:id="369" w:name="_Ref4053963"/>
      <w:bookmarkStart w:id="370" w:name="_Toc7522349"/>
      <w:r w:rsidRPr="00CB6B78">
        <w:t>Monitoring Kubernetes with Prometheus and Grafana</w:t>
      </w:r>
      <w:bookmarkEnd w:id="369"/>
      <w:bookmarkEnd w:id="370"/>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6C39F7" w:rsidRPr="006C39F7">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1"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6C39F7">
        <w:rPr>
          <w:rStyle w:val="MISCFigureCaptionHeaderBold8pt"/>
          <w:noProof/>
        </w:rPr>
        <w:t>51</w:t>
      </w:r>
      <w:r w:rsidRPr="005C41B9">
        <w:rPr>
          <w:rStyle w:val="MISCFigureCaptionHeaderBold8pt"/>
        </w:rPr>
        <w:fldChar w:fldCharType="end"/>
      </w:r>
      <w:bookmarkEnd w:id="371"/>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2" w:name="_Toc7522350"/>
      <w:r w:rsidRPr="005C41B9">
        <w:t>Playbooks for installing Prometheus and Grafana on Kubernetes</w:t>
      </w:r>
      <w:bookmarkEnd w:id="372"/>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 xml:space="preserve">Before you run the playbook to install Prometheus and Grafana on Kubernetes, you need to ensure that you have already downloaded and installed </w:t>
      </w:r>
      <w:r w:rsidRPr="004C7E17">
        <w:rPr>
          <w:rStyle w:val="CodingLanguage"/>
        </w:rPr>
        <w:t>kubectl</w:t>
      </w:r>
      <w:r w:rsidRPr="005C41B9">
        <w:t xml:space="preserve"> and set up your client bundle. Two convenience playbooks have been provided to make this process easier.</w:t>
      </w:r>
    </w:p>
    <w:p w14:paraId="2CE072D3" w14:textId="5E881A25"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234962">
        <w:rPr>
          <w:rStyle w:val="CodingLanguage"/>
        </w:rPr>
        <w:t>group_var</w:t>
      </w:r>
      <w:r w:rsidR="00B0382D">
        <w:rPr>
          <w:rStyle w:val="CodingLanguage"/>
        </w:rPr>
        <w:t>s/all/vars</w:t>
      </w:r>
      <w:r w:rsidRPr="005C41B9">
        <w:t xml:space="preserve"> file.</w:t>
      </w:r>
    </w:p>
    <w:p w14:paraId="0B46B93A" w14:textId="7F875D50" w:rsidR="005C41B9" w:rsidRDefault="005C41B9" w:rsidP="005C41B9">
      <w:pPr>
        <w:pStyle w:val="BodyTextMetricHPELight10pt"/>
      </w:pPr>
      <w:r w:rsidRPr="005C41B9">
        <w:lastRenderedPageBreak/>
        <w:t xml:space="preserve">The playbook </w:t>
      </w:r>
      <w:r w:rsidRPr="005C41B9">
        <w:rPr>
          <w:rStyle w:val="CodingLanguage"/>
        </w:rPr>
        <w:t>playbooks/kube-prom</w:t>
      </w:r>
      <w:r w:rsidR="006C39F7">
        <w:rPr>
          <w:rStyle w:val="CodingLanguage"/>
        </w:rPr>
        <w:t>s</w:t>
      </w:r>
      <w:r w:rsidRPr="005C41B9">
        <w:rPr>
          <w:rStyle w:val="CodingLanguage"/>
        </w:rPr>
        <w:t>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796476FA" w:rsidR="005C41B9" w:rsidRDefault="005C41B9" w:rsidP="005C41B9">
      <w:pPr>
        <w:pStyle w:val="BodyTextMetricHPELight10pt"/>
      </w:pPr>
      <w:r w:rsidRPr="005C41B9">
        <w:t xml:space="preserve">For more information on Prometheus Operator, see </w:t>
      </w:r>
      <w:hyperlink r:id="rId127"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r w:rsidRPr="00EC01C9">
        <w:rPr>
          <w:rStyle w:val="CodingLanguage"/>
        </w:rPr>
        <w:t>kube-state-metrics</w:t>
      </w:r>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w:t>
      </w:r>
      <w:r w:rsidRPr="004C7E17">
        <w:rPr>
          <w:rStyle w:val="CodingLanguage"/>
        </w:rPr>
        <w:t>kube-state-metrics</w:t>
      </w:r>
      <w:r w:rsidRPr="005C41B9">
        <w:t xml:space="preserve">, see </w:t>
      </w:r>
      <w:hyperlink r:id="rId128"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w:t>
      </w:r>
      <w:r w:rsidRPr="004C7E17">
        <w:rPr>
          <w:rStyle w:val="CodingLanguage"/>
        </w:rPr>
        <w:t>kube-state-metrics</w:t>
      </w:r>
      <w:r w:rsidRPr="005C41B9">
        <w:t xml:space="preserve">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w:t>
      </w:r>
      <w:r w:rsidRPr="00350008">
        <w:rPr>
          <w:rStyle w:val="CodingLanguage"/>
        </w:rPr>
        <w:t>node-exporter</w:t>
      </w:r>
      <w:r w:rsidRPr="005C41B9">
        <w:t xml:space="preserve"> provides an overview of cluster node resources including CPU, memory and disk utilization and more. For more information on </w:t>
      </w:r>
      <w:r w:rsidRPr="00350008">
        <w:rPr>
          <w:rStyle w:val="CodingLanguage"/>
        </w:rPr>
        <w:t>node-exporter</w:t>
      </w:r>
      <w:r w:rsidRPr="005C41B9">
        <w:t xml:space="preserve">, see </w:t>
      </w:r>
      <w:hyperlink r:id="rId129"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t># kubectl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lastRenderedPageBreak/>
        <w:t># kubectl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kubectl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kubectl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kubectl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kubectl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kubectl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kubectl -n monitoring patch svc grafana --type='json' -p '[{"op": "remove", "path":"/spec/type"}]'</w:t>
      </w:r>
    </w:p>
    <w:p w14:paraId="6AC12FE7" w14:textId="4384391D" w:rsidR="00EC01C9" w:rsidRDefault="00EC01C9" w:rsidP="00EC01C9">
      <w:pPr>
        <w:pStyle w:val="Heading3"/>
      </w:pPr>
      <w:r w:rsidRPr="00EC01C9">
        <w:t>Teardown</w:t>
      </w:r>
    </w:p>
    <w:p w14:paraId="428FE44D" w14:textId="04189075"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w:t>
      </w:r>
      <w:r w:rsidR="00350008">
        <w:t>/</w:t>
      </w:r>
      <w:r w:rsidRPr="00EC01C9">
        <w:t>Grafana stack.</w:t>
      </w:r>
    </w:p>
    <w:p w14:paraId="1DBC1698" w14:textId="3FD72A53" w:rsidR="00CF6735" w:rsidRDefault="00CF6735" w:rsidP="00CF6735">
      <w:pPr>
        <w:pStyle w:val="Heading2"/>
      </w:pPr>
      <w:bookmarkStart w:id="373" w:name="_Toc7522351"/>
      <w:r w:rsidRPr="00CF6735">
        <w:t>Prometheus UI</w:t>
      </w:r>
      <w:bookmarkEnd w:id="373"/>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6C39F7" w:rsidRPr="006C39F7">
        <w:t>Figure 52</w:t>
      </w:r>
      <w:r w:rsidRPr="00CF6735">
        <w:fldChar w:fldCharType="end"/>
      </w:r>
      <w:r w:rsidRPr="00CF6735">
        <w:rPr>
          <w:rStyle w:val="CodingLanguage"/>
          <w:rFonts w:ascii="MetricHPE Light" w:hAnsi="MetricHPE Light"/>
        </w:rPr>
        <w:t>.</w:t>
      </w:r>
      <w:bookmarkStart w:id="374" w:name="_GoBack"/>
      <w:bookmarkEnd w:id="374"/>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75"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6C39F7">
        <w:rPr>
          <w:rStyle w:val="MISCFigureCaptionHeaderBold8pt"/>
          <w:noProof/>
        </w:rPr>
        <w:t>52</w:t>
      </w:r>
      <w:r w:rsidRPr="00CF6735">
        <w:rPr>
          <w:rStyle w:val="MISCFigureCaptionHeaderBold8pt"/>
        </w:rPr>
        <w:fldChar w:fldCharType="end"/>
      </w:r>
      <w:bookmarkEnd w:id="375"/>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6C39F7" w:rsidRPr="006C39F7">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76"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6C39F7">
        <w:rPr>
          <w:rStyle w:val="MISCFigureCaptionHeaderBold8pt"/>
          <w:noProof/>
        </w:rPr>
        <w:t>53</w:t>
      </w:r>
      <w:r w:rsidRPr="0078113B">
        <w:rPr>
          <w:rStyle w:val="MISCFigureCaptionHeaderBold8pt"/>
        </w:rPr>
        <w:fldChar w:fldCharType="end"/>
      </w:r>
      <w:bookmarkEnd w:id="376"/>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r>
        <w:t xml:space="preserve">“ </w:t>
      </w:r>
      <w:r w:rsidRPr="0078113B">
        <w:t>to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6C39F7" w:rsidRPr="006C39F7">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77"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6C39F7">
        <w:rPr>
          <w:rStyle w:val="MISCFigureCaptionHeaderBold8pt"/>
          <w:noProof/>
        </w:rPr>
        <w:t>54</w:t>
      </w:r>
      <w:r w:rsidRPr="0078113B">
        <w:rPr>
          <w:rStyle w:val="MISCFigureCaptionHeaderBold8pt"/>
        </w:rPr>
        <w:fldChar w:fldCharType="end"/>
      </w:r>
      <w:bookmarkEnd w:id="377"/>
      <w:r w:rsidRPr="0078113B">
        <w:rPr>
          <w:rStyle w:val="MISCFigureCaptionHeaderBold8pt"/>
        </w:rPr>
        <w:t>.</w:t>
      </w:r>
      <w:r>
        <w:t xml:space="preserve"> Prometheus metrics</w:t>
      </w:r>
    </w:p>
    <w:p w14:paraId="3AB65FE2" w14:textId="19821A03" w:rsidR="0078113B" w:rsidRDefault="0078113B" w:rsidP="0078113B">
      <w:pPr>
        <w:pStyle w:val="Heading2"/>
      </w:pPr>
      <w:bookmarkStart w:id="378" w:name="_Toc7522352"/>
      <w:r w:rsidRPr="0078113B">
        <w:t>Node Exporter</w:t>
      </w:r>
      <w:bookmarkEnd w:id="378"/>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6C39F7" w:rsidRPr="006C39F7">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79"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6C39F7">
        <w:rPr>
          <w:rStyle w:val="MISCTableCaptionHeaderBold8pt"/>
          <w:noProof/>
        </w:rPr>
        <w:t>25</w:t>
      </w:r>
      <w:r w:rsidRPr="00E93A52">
        <w:rPr>
          <w:rStyle w:val="MISCTableCaptionHeaderBold8pt"/>
        </w:rPr>
        <w:fldChar w:fldCharType="end"/>
      </w:r>
      <w:bookmarkEnd w:id="379"/>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3"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80" w:name="_Toc7522353"/>
      <w:r w:rsidRPr="00E93A52">
        <w:t>cAdvisor</w:t>
      </w:r>
      <w:bookmarkEnd w:id="380"/>
    </w:p>
    <w:p w14:paraId="203D3D3C" w14:textId="1BFC9378" w:rsidR="00E93A52" w:rsidRDefault="00E93A52" w:rsidP="00E93A52">
      <w:pPr>
        <w:pStyle w:val="BodyTextMetricHPELight10pt"/>
      </w:pPr>
      <w:r w:rsidRPr="00E93A52">
        <w:t>cAdvisor is an open source container resource usage and performance analysis agent. It is purpose-built for containers and supports Docker containers natively. In Kubernetes, cAdvisor is integrated into the Kubelet binary. cAdvisor auto-discovers all containers in the machine and collects CPU, memory, filesystem, and network usage statistics. cAdvisor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4"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6C39F7" w:rsidRPr="006C39F7">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1"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6C39F7">
        <w:rPr>
          <w:rStyle w:val="MISCTableCaptionHeaderBold8pt"/>
          <w:noProof/>
        </w:rPr>
        <w:t>26</w:t>
      </w:r>
      <w:r w:rsidRPr="007A53E0">
        <w:rPr>
          <w:rStyle w:val="MISCTableCaptionHeaderBold8pt"/>
        </w:rPr>
        <w:fldChar w:fldCharType="end"/>
      </w:r>
      <w:bookmarkEnd w:id="381"/>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5"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2" w:name="_Toc7522354"/>
      <w:r w:rsidRPr="007A53E0">
        <w:t>Grafana UI</w:t>
      </w:r>
      <w:bookmarkEnd w:id="382"/>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6">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6C39F7">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7">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6C39F7">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8">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6C39F7">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39">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6C39F7">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3" w:name="_Ref4054001"/>
      <w:bookmarkStart w:id="384" w:name="_Toc7522355"/>
      <w:r>
        <w:lastRenderedPageBreak/>
        <w:t>Deploying Prometheus and Grafana</w:t>
      </w:r>
      <w:bookmarkEnd w:id="367"/>
      <w:bookmarkEnd w:id="368"/>
      <w:r w:rsidR="00CB6B78">
        <w:t xml:space="preserve"> on Docker swarm</w:t>
      </w:r>
      <w:bookmarkEnd w:id="383"/>
      <w:bookmarkEnd w:id="384"/>
    </w:p>
    <w:p w14:paraId="0EE501AA" w14:textId="77777777" w:rsidR="000615E7" w:rsidRDefault="000615E7" w:rsidP="000615E7">
      <w:pPr>
        <w:pStyle w:val="Heading2"/>
      </w:pPr>
      <w:bookmarkStart w:id="385" w:name="_Toc531698839"/>
      <w:bookmarkStart w:id="386" w:name="_Toc7522356"/>
      <w:r w:rsidRPr="00024BD1">
        <w:t>Monitoring with Prometheus and Grafana</w:t>
      </w:r>
      <w:bookmarkEnd w:id="385"/>
      <w:bookmarkEnd w:id="386"/>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6C39F7" w:rsidRPr="006C39F7">
        <w:t>Figure</w:t>
      </w:r>
      <w:r w:rsidR="006C39F7" w:rsidRPr="006C39F7">
        <w:rPr>
          <w:rFonts w:ascii="Calibri" w:hAnsi="Calibri" w:cs="Calibri"/>
        </w:rPr>
        <w:t> </w:t>
      </w:r>
      <w:r w:rsidR="006C39F7" w:rsidRPr="006C39F7">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87" w:name="_Ref513457243"/>
      <w:bookmarkStart w:id="388" w:name="_Refd17e55451"/>
      <w:bookmarkStart w:id="389" w:name="_Tocd17e55451"/>
      <w:r w:rsidRPr="00BF2F72">
        <w:rPr>
          <w:rStyle w:val="MISCFigureCaptionHeaderBold8pt"/>
        </w:rPr>
        <w:t>Figure</w:t>
      </w:r>
      <w:r w:rsidRPr="00BF2F72">
        <w:rPr>
          <w:rStyle w:val="MISCFigureCaptionHeaderBold8pt"/>
          <w:rFonts w:ascii="Calibri" w:hAnsi="Calibri" w:cs="Calibri"/>
        </w:rPr>
        <w:t> </w:t>
      </w:r>
      <w:bookmarkStart w:id="390"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6C39F7">
        <w:rPr>
          <w:rStyle w:val="MISCFigureCaptionHeaderBold8pt"/>
          <w:noProof/>
        </w:rPr>
        <w:t>59</w:t>
      </w:r>
      <w:r w:rsidRPr="00BF2F72">
        <w:rPr>
          <w:rStyle w:val="MISCFigureCaptionHeaderBold8pt"/>
        </w:rPr>
        <w:fldChar w:fldCharType="end"/>
      </w:r>
      <w:bookmarkEnd w:id="387"/>
      <w:bookmarkEnd w:id="390"/>
      <w:r w:rsidRPr="00BF2F72">
        <w:rPr>
          <w:rStyle w:val="MISCFigureCaptionHeaderBold8pt"/>
        </w:rPr>
        <w:t xml:space="preserve">. </w:t>
      </w:r>
      <w:r>
        <w:t>Solution architecture: Linux workers with Prometheus and Grafana</w:t>
      </w:r>
      <w:bookmarkEnd w:id="388"/>
      <w:bookmarkEnd w:id="389"/>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6C39F7" w:rsidRPr="006C39F7">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1" w:name="_Ref531619965"/>
      <w:bookmarkStart w:id="392" w:name="_Toc531698840"/>
      <w:bookmarkStart w:id="393" w:name="_Toc7522357"/>
      <w:r w:rsidRPr="005465BF">
        <w:lastRenderedPageBreak/>
        <w:t>Playbooks for installing Prometheus and Grafana</w:t>
      </w:r>
      <w:bookmarkEnd w:id="391"/>
      <w:bookmarkEnd w:id="392"/>
      <w:r w:rsidR="006E065C">
        <w:t xml:space="preserve"> on Docker swarm</w:t>
      </w:r>
      <w:bookmarkEnd w:id="393"/>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r>
        <w:rPr>
          <w:rStyle w:val="CodingLanguage"/>
        </w:rPr>
        <w:t>playbooks/config_monitoring.yml</w:t>
      </w:r>
      <w:r>
        <w:t xml:space="preserve"> configures a monitoring system for the Docker environment based on Grafana, Prometheus, </w:t>
      </w:r>
      <w:r w:rsidRPr="00350008">
        <w:rPr>
          <w:rStyle w:val="CodingLanguage"/>
        </w:rPr>
        <w:t>cAdvisor</w:t>
      </w:r>
      <w:r>
        <w:t xml:space="preserve"> and </w:t>
      </w:r>
      <w:r w:rsidRPr="00350008">
        <w:rPr>
          <w:rStyle w:val="CodingLanguage"/>
        </w:rPr>
        <w:t>node-exporter</w:t>
      </w:r>
      <w:r>
        <w:t xml:space="preserve">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4" w:name="_Refd17e58055"/>
      <w:bookmarkStart w:id="395" w:name="_Tocd17e58055"/>
      <w:bookmarkStart w:id="396" w:name="_Toc531698841"/>
      <w:bookmarkStart w:id="397" w:name="_Toc7522358"/>
      <w:r>
        <w:t>Prometheus and Grafana configuration</w:t>
      </w:r>
      <w:bookmarkEnd w:id="394"/>
      <w:bookmarkEnd w:id="395"/>
      <w:bookmarkEnd w:id="396"/>
      <w:bookmarkEnd w:id="397"/>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6C39F7" w:rsidRPr="006C39F7">
        <w:t>Table</w:t>
      </w:r>
      <w:r w:rsidR="006C39F7" w:rsidRPr="006C39F7">
        <w:rPr>
          <w:rFonts w:ascii="Calibri" w:hAnsi="Calibri" w:cs="Calibri"/>
        </w:rPr>
        <w:t> </w:t>
      </w:r>
      <w:r w:rsidR="006C39F7">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398" w:name="_Refd17e58067"/>
      <w:bookmarkStart w:id="399" w:name="_Tocd17e58067"/>
      <w:r>
        <w:rPr>
          <w:rStyle w:val="MISCTableCaptionHeaderBold8pt"/>
          <w:noProof/>
        </w:rPr>
        <w:t>Table </w:t>
      </w:r>
      <w:bookmarkStart w:id="400" w:name="_Numd17e58067"/>
      <w:r>
        <w:fldChar w:fldCharType="begin"/>
      </w:r>
      <w:r>
        <w:instrText xml:space="preserve"> SEQ Table \* ARABIC </w:instrText>
      </w:r>
      <w:r>
        <w:fldChar w:fldCharType="separate"/>
      </w:r>
      <w:r w:rsidR="006C39F7">
        <w:rPr>
          <w:noProof/>
        </w:rPr>
        <w:t>27</w:t>
      </w:r>
      <w:r>
        <w:rPr>
          <w:rStyle w:val="MISCTableCaptionHeaderBold8pt"/>
          <w:noProof/>
        </w:rPr>
        <w:fldChar w:fldCharType="end"/>
      </w:r>
      <w:bookmarkEnd w:id="398"/>
      <w:bookmarkEnd w:id="399"/>
      <w:bookmarkEnd w:id="400"/>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1" w:name="_Toc531698842"/>
      <w:bookmarkStart w:id="402" w:name="_Toc7522359"/>
      <w:r w:rsidRPr="005465BF">
        <w:t>Accessing Grafana UI</w:t>
      </w:r>
      <w:bookmarkEnd w:id="401"/>
      <w:bookmarkEnd w:id="402"/>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6C39F7" w:rsidRPr="006C39F7">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6C39F7" w:rsidRPr="006C39F7">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3"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6C39F7">
        <w:rPr>
          <w:rStyle w:val="MISCFigureCaptionHeaderBold8pt"/>
          <w:noProof/>
        </w:rPr>
        <w:t>60</w:t>
      </w:r>
      <w:r w:rsidRPr="005465BF">
        <w:rPr>
          <w:rStyle w:val="MISCFigureCaptionHeaderBold8pt"/>
        </w:rPr>
        <w:fldChar w:fldCharType="end"/>
      </w:r>
      <w:bookmarkEnd w:id="403"/>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2">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4"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6C39F7">
        <w:rPr>
          <w:rStyle w:val="MISCFigureCaptionHeaderBold8pt"/>
          <w:noProof/>
        </w:rPr>
        <w:t>61</w:t>
      </w:r>
      <w:r w:rsidRPr="005465BF">
        <w:rPr>
          <w:rStyle w:val="MISCFigureCaptionHeaderBold8pt"/>
        </w:rPr>
        <w:fldChar w:fldCharType="end"/>
      </w:r>
      <w:bookmarkEnd w:id="404"/>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05" w:name="_Backup_and_restore_1"/>
      <w:bookmarkStart w:id="406" w:name="_Refd17e59263"/>
      <w:bookmarkStart w:id="407" w:name="_Tocd17e59263"/>
      <w:bookmarkStart w:id="408" w:name="_Toc531698847"/>
      <w:bookmarkStart w:id="409" w:name="_Toc7522360"/>
      <w:bookmarkEnd w:id="405"/>
      <w:r>
        <w:lastRenderedPageBreak/>
        <w:t>Backup and restore</w:t>
      </w:r>
      <w:bookmarkEnd w:id="406"/>
      <w:bookmarkEnd w:id="407"/>
      <w:bookmarkEnd w:id="408"/>
      <w:bookmarkEnd w:id="409"/>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10" w:name="_Refd17e59274"/>
      <w:bookmarkStart w:id="411" w:name="_Tocd17e59274"/>
      <w:bookmarkStart w:id="412" w:name="_Toc531698848"/>
      <w:bookmarkStart w:id="413" w:name="_Toc7522361"/>
      <w:r>
        <w:t>Backup and restore UCP and DTR</w:t>
      </w:r>
      <w:bookmarkEnd w:id="410"/>
      <w:bookmarkEnd w:id="411"/>
      <w:bookmarkEnd w:id="412"/>
      <w:bookmarkEnd w:id="413"/>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3">
        <w:r>
          <w:rPr>
            <w:rStyle w:val="Hyperlink"/>
          </w:rPr>
          <w:t>https://docs.docker.com/enterprise/backup/</w:t>
        </w:r>
      </w:hyperlink>
      <w:r>
        <w:t xml:space="preserve">. The solution follows the recommendations in the Docker best practices document at </w:t>
      </w:r>
      <w:hyperlink r:id="rId144">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4A7021AD"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234962">
        <w:rPr>
          <w:rStyle w:val="CodingLanguage"/>
        </w:rPr>
        <w:t>group_var</w:t>
      </w:r>
      <w:r w:rsidR="0083650F">
        <w:rPr>
          <w:rStyle w:val="CodingLanguage"/>
        </w:rPr>
        <w:t>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4" w:name="_Refd17e59304"/>
      <w:bookmarkStart w:id="415" w:name="_Tocd17e59304"/>
      <w:r>
        <w:br w:type="page"/>
      </w:r>
    </w:p>
    <w:p w14:paraId="6D928D86" w14:textId="77777777" w:rsidR="000615E7" w:rsidRDefault="000615E7" w:rsidP="000615E7">
      <w:pPr>
        <w:pStyle w:val="Heading3"/>
      </w:pPr>
      <w:r>
        <w:lastRenderedPageBreak/>
        <w:t>Backup UCP and DTR</w:t>
      </w:r>
      <w:bookmarkEnd w:id="414"/>
      <w:bookmarkEnd w:id="415"/>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16" w:name="_Refd17e59315"/>
      <w:bookmarkStart w:id="417" w:name="_Tocd17e59315"/>
      <w:r>
        <w:t>Backup configuration variables</w:t>
      </w:r>
      <w:bookmarkEnd w:id="416"/>
      <w:bookmarkEnd w:id="417"/>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6C39F7" w:rsidRPr="006C39F7">
        <w:t>Table</w:t>
      </w:r>
      <w:r w:rsidR="006C39F7" w:rsidRPr="006C39F7">
        <w:rPr>
          <w:rFonts w:ascii="Calibri" w:hAnsi="Calibri" w:cs="Calibri"/>
        </w:rPr>
        <w:t> </w:t>
      </w:r>
      <w:r w:rsidR="006C39F7">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18" w:name="_Refd17e59329"/>
      <w:bookmarkStart w:id="419" w:name="_Tocd17e59329"/>
      <w:r>
        <w:rPr>
          <w:rStyle w:val="MISCTableCaptionHeaderBold8pt"/>
          <w:noProof/>
        </w:rPr>
        <w:t>Table </w:t>
      </w:r>
      <w:bookmarkStart w:id="420" w:name="_Numd17e59329"/>
      <w:r>
        <w:fldChar w:fldCharType="begin"/>
      </w:r>
      <w:r>
        <w:instrText xml:space="preserve"> SEQ Table \* ARABIC </w:instrText>
      </w:r>
      <w:r>
        <w:fldChar w:fldCharType="separate"/>
      </w:r>
      <w:r w:rsidR="006C39F7">
        <w:rPr>
          <w:noProof/>
        </w:rPr>
        <w:t>28</w:t>
      </w:r>
      <w:r>
        <w:rPr>
          <w:rStyle w:val="MISCTableCaptionHeaderBold8pt"/>
          <w:noProof/>
        </w:rPr>
        <w:fldChar w:fldCharType="end"/>
      </w:r>
      <w:bookmarkEnd w:id="418"/>
      <w:bookmarkEnd w:id="419"/>
      <w:bookmarkEnd w:id="420"/>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12197359" w:rsidR="00D21B2F" w:rsidRDefault="00234962" w:rsidP="00CD4360">
            <w:pPr>
              <w:pStyle w:val="TableBody8pt"/>
              <w:rPr>
                <w:rStyle w:val="BoldEmpha"/>
              </w:rPr>
            </w:pPr>
            <w:r>
              <w:rPr>
                <w:rStyle w:val="BoldEmpha"/>
              </w:rPr>
              <w:t>group_var</w:t>
            </w:r>
            <w:r w:rsidR="0083650F">
              <w:rPr>
                <w:rStyle w:val="BoldEmpha"/>
              </w:rPr>
              <w:t>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1" w:name="_Refd17e59423"/>
      <w:bookmarkStart w:id="422" w:name="_Tocd17e59423"/>
    </w:p>
    <w:p w14:paraId="08626778" w14:textId="77777777" w:rsidR="000615E7" w:rsidRDefault="000615E7" w:rsidP="000615E7">
      <w:pPr>
        <w:pStyle w:val="Heading4"/>
      </w:pPr>
      <w:r>
        <w:t>Backing up the swarm</w:t>
      </w:r>
      <w:bookmarkEnd w:id="421"/>
      <w:bookmarkEnd w:id="422"/>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1078408A"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error. For more information, see the Docker documentation at </w:t>
      </w:r>
      <w:hyperlink r:id="rId145" w:anchor="recover-from-disaster">
        <w:r w:rsidR="00350008">
          <w:rPr>
            <w:rStyle w:val="Hyperlink"/>
          </w:rPr>
          <w:t>https://docs.docker.com/engine/swarm/admin_guide/#recover-from-disaster</w:t>
        </w:r>
      </w:hyperlink>
    </w:p>
    <w:p w14:paraId="5B412C1F" w14:textId="77777777" w:rsidR="0086155E" w:rsidRDefault="0086155E">
      <w:pPr>
        <w:rPr>
          <w:rFonts w:ascii="MetricHPE Medium" w:hAnsi="MetricHPE Medium"/>
          <w:sz w:val="20"/>
          <w:szCs w:val="18"/>
        </w:rPr>
      </w:pPr>
      <w:bookmarkStart w:id="423" w:name="_Refd17e59498"/>
      <w:bookmarkStart w:id="424" w:name="_Tocd17e59498"/>
      <w:r>
        <w:br w:type="page"/>
      </w:r>
    </w:p>
    <w:p w14:paraId="6E467A46" w14:textId="77777777" w:rsidR="000615E7" w:rsidRDefault="000615E7" w:rsidP="000615E7">
      <w:pPr>
        <w:pStyle w:val="Heading4"/>
      </w:pPr>
      <w:r>
        <w:lastRenderedPageBreak/>
        <w:t>Backing up the Universal Control Plane (UCP)</w:t>
      </w:r>
      <w:bookmarkEnd w:id="423"/>
      <w:bookmarkEnd w:id="424"/>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6C39F7" w:rsidRPr="006C39F7">
        <w:t>Table</w:t>
      </w:r>
      <w:r w:rsidR="006C39F7" w:rsidRPr="006C39F7">
        <w:rPr>
          <w:rFonts w:ascii="Calibri" w:hAnsi="Calibri" w:cs="Calibri"/>
        </w:rPr>
        <w:t> </w:t>
      </w:r>
      <w:r w:rsidR="006C39F7">
        <w:t>29</w:t>
      </w:r>
      <w:r w:rsidRPr="00954580">
        <w:fldChar w:fldCharType="end"/>
      </w:r>
      <w:r w:rsidR="0086155E">
        <w:t>.</w:t>
      </w:r>
    </w:p>
    <w:p w14:paraId="116CD992" w14:textId="77777777" w:rsidR="000615E7" w:rsidRDefault="000615E7" w:rsidP="000615E7">
      <w:pPr>
        <w:pStyle w:val="MISCTableCaptionHeader8pt"/>
      </w:pPr>
      <w:bookmarkStart w:id="425" w:name="_Refd17e59506"/>
      <w:bookmarkStart w:id="426" w:name="_Tocd17e59506"/>
      <w:r>
        <w:rPr>
          <w:rStyle w:val="MISCTableCaptionHeaderBold8pt"/>
          <w:noProof/>
        </w:rPr>
        <w:t>Table </w:t>
      </w:r>
      <w:bookmarkStart w:id="427" w:name="_Numd17e59506"/>
      <w:r>
        <w:fldChar w:fldCharType="begin"/>
      </w:r>
      <w:r>
        <w:instrText xml:space="preserve"> SEQ Table \* ARABIC </w:instrText>
      </w:r>
      <w:r>
        <w:fldChar w:fldCharType="separate"/>
      </w:r>
      <w:r w:rsidR="006C39F7">
        <w:rPr>
          <w:noProof/>
        </w:rPr>
        <w:t>29</w:t>
      </w:r>
      <w:r>
        <w:rPr>
          <w:rStyle w:val="MISCTableCaptionHeaderBold8pt"/>
          <w:noProof/>
        </w:rPr>
        <w:fldChar w:fldCharType="end"/>
      </w:r>
      <w:bookmarkEnd w:id="425"/>
      <w:bookmarkEnd w:id="426"/>
      <w:bookmarkEnd w:id="427"/>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6"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7">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28" w:name="_Refd17e59688"/>
      <w:bookmarkStart w:id="429" w:name="_Tocd17e59688"/>
      <w:r>
        <w:br w:type="page"/>
      </w:r>
    </w:p>
    <w:p w14:paraId="55C9703F" w14:textId="77777777" w:rsidR="000615E7" w:rsidRDefault="000615E7" w:rsidP="000615E7">
      <w:pPr>
        <w:pStyle w:val="Heading4"/>
      </w:pPr>
      <w:r>
        <w:lastRenderedPageBreak/>
        <w:t>Backing up the Docker Trusted Registry (DTR)</w:t>
      </w:r>
      <w:bookmarkEnd w:id="428"/>
      <w:bookmarkEnd w:id="429"/>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6C39F7" w:rsidRPr="006C39F7">
        <w:t>Table</w:t>
      </w:r>
      <w:r w:rsidR="006C39F7" w:rsidRPr="006C39F7">
        <w:rPr>
          <w:rFonts w:ascii="Calibri" w:hAnsi="Calibri" w:cs="Calibri"/>
        </w:rPr>
        <w:t> </w:t>
      </w:r>
      <w:r w:rsidR="006C39F7">
        <w:t>30</w:t>
      </w:r>
      <w:r w:rsidRPr="00C00453">
        <w:fldChar w:fldCharType="end"/>
      </w:r>
      <w:r>
        <w:t>.</w:t>
      </w:r>
    </w:p>
    <w:p w14:paraId="63D74616" w14:textId="77777777" w:rsidR="000615E7" w:rsidRDefault="000615E7" w:rsidP="000615E7">
      <w:pPr>
        <w:pStyle w:val="MISCTableCaptionHeader8pt"/>
      </w:pPr>
      <w:bookmarkStart w:id="430" w:name="_Refd17e59696"/>
      <w:bookmarkStart w:id="431" w:name="_Tocd17e59696"/>
      <w:r>
        <w:rPr>
          <w:rStyle w:val="MISCTableCaptionHeaderBold8pt"/>
          <w:noProof/>
        </w:rPr>
        <w:t>Table </w:t>
      </w:r>
      <w:bookmarkStart w:id="432" w:name="_Numd17e59696"/>
      <w:r>
        <w:fldChar w:fldCharType="begin"/>
      </w:r>
      <w:r>
        <w:instrText xml:space="preserve"> SEQ Table \* ARABIC </w:instrText>
      </w:r>
      <w:r>
        <w:fldChar w:fldCharType="separate"/>
      </w:r>
      <w:r w:rsidR="006C39F7">
        <w:rPr>
          <w:noProof/>
        </w:rPr>
        <w:t>30</w:t>
      </w:r>
      <w:r>
        <w:rPr>
          <w:rStyle w:val="MISCTableCaptionHeaderBold8pt"/>
          <w:noProof/>
        </w:rPr>
        <w:fldChar w:fldCharType="end"/>
      </w:r>
      <w:bookmarkEnd w:id="430"/>
      <w:bookmarkEnd w:id="431"/>
      <w:bookmarkEnd w:id="432"/>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8"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3" w:name="_Refd17e59928"/>
      <w:bookmarkStart w:id="434" w:name="_Tocd17e59928"/>
      <w:r>
        <w:t>Backing up DTR data (images)</w:t>
      </w:r>
      <w:bookmarkEnd w:id="433"/>
      <w:bookmarkEnd w:id="434"/>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49"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35" w:name="_Refd17e59991"/>
      <w:bookmarkStart w:id="436" w:name="_Tocd17e59991"/>
      <w:r>
        <w:t>Backing up other metadata, including passwords</w:t>
      </w:r>
      <w:bookmarkEnd w:id="435"/>
      <w:bookmarkEnd w:id="436"/>
    </w:p>
    <w:p w14:paraId="76BF17E6" w14:textId="1D4C8D36" w:rsidR="000615E7" w:rsidRDefault="000615E7" w:rsidP="0058095B">
      <w:pPr>
        <w:pStyle w:val="BodyTextMetricHPELight10pt"/>
      </w:pPr>
      <w:r>
        <w:t xml:space="preserve">The backup playbooks do not backup the sensitive data in your </w:t>
      </w:r>
      <w:r w:rsidR="00234962">
        <w:rPr>
          <w:rStyle w:val="CodingLanguage"/>
        </w:rPr>
        <w:t>group_var</w:t>
      </w:r>
      <w:r w:rsidR="0083650F">
        <w:rPr>
          <w:rStyle w:val="CodingLanguage"/>
        </w:rPr>
        <w:t>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41698D94" w:rsidR="000615E7" w:rsidRDefault="000615E7" w:rsidP="000615E7">
      <w:pPr>
        <w:pStyle w:val="BulletLevel1"/>
      </w:pPr>
      <w:r>
        <w:rPr>
          <w:rStyle w:val="BoldEmpha"/>
        </w:rPr>
        <w:t>vars</w:t>
      </w:r>
      <w:r>
        <w:t xml:space="preserve">, a copy of your </w:t>
      </w:r>
      <w:r w:rsidR="00234962">
        <w:rPr>
          <w:rStyle w:val="CodingLanguage"/>
        </w:rPr>
        <w:t>group_var</w:t>
      </w:r>
      <w:r w:rsidR="00B0382D">
        <w:rPr>
          <w:rStyle w:val="CodingLanguage"/>
        </w:rPr>
        <w:t>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37" w:name="_Refd17e60043"/>
      <w:bookmarkStart w:id="438" w:name="_Tocd17e60043"/>
      <w:r>
        <w:t>Backup Utility</w:t>
      </w:r>
      <w:bookmarkEnd w:id="437"/>
      <w:bookmarkEnd w:id="438"/>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6C39F7" w:rsidRPr="006C39F7">
        <w:t>Table</w:t>
      </w:r>
      <w:r w:rsidR="006C39F7" w:rsidRPr="006C39F7">
        <w:rPr>
          <w:rFonts w:ascii="Calibri" w:hAnsi="Calibri" w:cs="Calibri"/>
        </w:rPr>
        <w:t> </w:t>
      </w:r>
      <w:r w:rsidR="006C39F7">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39" w:name="_Refd17e60057"/>
      <w:bookmarkStart w:id="440" w:name="_Tocd17e60057"/>
      <w:r>
        <w:rPr>
          <w:rStyle w:val="MISCTableCaptionHeaderBold8pt"/>
          <w:noProof/>
        </w:rPr>
        <w:t>Table </w:t>
      </w:r>
      <w:bookmarkStart w:id="441" w:name="_Numd17e60057"/>
      <w:r>
        <w:fldChar w:fldCharType="begin"/>
      </w:r>
      <w:r>
        <w:instrText xml:space="preserve"> SEQ Table \* ARABIC </w:instrText>
      </w:r>
      <w:r>
        <w:fldChar w:fldCharType="separate"/>
      </w:r>
      <w:r w:rsidR="006C39F7">
        <w:rPr>
          <w:noProof/>
        </w:rPr>
        <w:t>31</w:t>
      </w:r>
      <w:r>
        <w:rPr>
          <w:rStyle w:val="MISCTableCaptionHeaderBold8pt"/>
          <w:noProof/>
        </w:rPr>
        <w:fldChar w:fldCharType="end"/>
      </w:r>
      <w:bookmarkEnd w:id="439"/>
      <w:bookmarkEnd w:id="440"/>
      <w:bookmarkEnd w:id="441"/>
      <w:r>
        <w:t>. Backup utility</w:t>
      </w:r>
    </w:p>
    <w:tbl>
      <w:tblPr>
        <w:tblStyle w:val="TableGrid"/>
        <w:tblW w:w="97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5130"/>
      </w:tblGrid>
      <w:tr w:rsidR="000615E7" w14:paraId="2981C6AF" w14:textId="77777777" w:rsidTr="00350008">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513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350008">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5130" w:type="dxa"/>
          </w:tcPr>
          <w:p w14:paraId="3496D190" w14:textId="52342145" w:rsidR="000615E7" w:rsidRDefault="000615E7" w:rsidP="00350008">
            <w:pPr>
              <w:pStyle w:val="TableBody8pt"/>
            </w:pPr>
            <w:r w:rsidRPr="00350008">
              <w:rPr>
                <w:rStyle w:val="CodingLanguage"/>
              </w:rPr>
              <w:t>backup_swarm_&lt;vmname&gt;_&lt;timestamp&gt;.tgz</w:t>
            </w:r>
            <w:r w:rsidR="00350008">
              <w:t xml:space="preserve">, </w:t>
            </w:r>
            <w:r w:rsidRPr="00350008">
              <w:rPr>
                <w:rStyle w:val="CodingLanguage"/>
              </w:rPr>
              <w:t>backup_ucp_&lt;ucpid&gt;_&lt;vmname&gt;_&lt;timestamp&gt;.tgz</w:t>
            </w:r>
            <w:r w:rsidR="00350008">
              <w:t xml:space="preserve">, </w:t>
            </w:r>
            <w:r w:rsidRPr="00350008">
              <w:rPr>
                <w:rStyle w:val="CodingLanguage"/>
              </w:rPr>
              <w:t>backup_dtr_meta_&lt;replica_id&gt;_&lt;vmname&gt;_&lt;timestamp&gt;.tgz</w:t>
            </w:r>
            <w:r w:rsidR="00350008">
              <w:t xml:space="preserve">, </w:t>
            </w:r>
            <w:r w:rsidRPr="00350008">
              <w:rPr>
                <w:rStyle w:val="CodingLanguage"/>
              </w:rPr>
              <w:t xml:space="preserve">backup_dtr_data_&lt;replica_id&gt;_&lt;vmname&gt;_&lt;timestamp&gt;.tgz </w:t>
            </w:r>
            <w:r>
              <w:t xml:space="preserve">and the corresponding </w:t>
            </w:r>
            <w:r>
              <w:rPr>
                <w:rStyle w:val="CodingLanguage"/>
              </w:rPr>
              <w:t>.vars.tgz</w:t>
            </w:r>
            <w:r>
              <w:t xml:space="preserve"> files</w:t>
            </w:r>
          </w:p>
        </w:tc>
      </w:tr>
      <w:tr w:rsidR="000615E7" w14:paraId="4CFE89B6" w14:textId="77777777" w:rsidTr="00350008">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5130" w:type="dxa"/>
          </w:tcPr>
          <w:p w14:paraId="3A9DA638" w14:textId="0CEC8D97" w:rsidR="000615E7" w:rsidRDefault="000615E7" w:rsidP="00350008">
            <w:pPr>
              <w:pStyle w:val="TableBody8pt"/>
            </w:pPr>
            <w:r w:rsidRPr="00350008">
              <w:rPr>
                <w:rStyle w:val="CodingLanguage"/>
              </w:rPr>
              <w:t>my_backup_swarm.tgz</w:t>
            </w:r>
            <w:r w:rsidR="00350008">
              <w:t xml:space="preserve">, </w:t>
            </w:r>
            <w:r w:rsidRPr="00350008">
              <w:rPr>
                <w:rStyle w:val="CodingLanguage"/>
              </w:rPr>
              <w:t>my_backup_ucp.tgz</w:t>
            </w:r>
            <w:r w:rsidR="00350008">
              <w:t xml:space="preserve">, </w:t>
            </w:r>
            <w:r w:rsidRPr="00350008">
              <w:rPr>
                <w:rStyle w:val="CodingLanguage"/>
              </w:rPr>
              <w:t>my_backup_dtr_meta.tgz</w:t>
            </w:r>
            <w:r w:rsidR="00350008">
              <w:t xml:space="preserve">, </w:t>
            </w:r>
            <w:r w:rsidRPr="00350008">
              <w:rPr>
                <w:rStyle w:val="CodingLanguage"/>
              </w:rPr>
              <w:t>my_backup_dtr_data.tgz</w:t>
            </w:r>
            <w:r w:rsidR="00350008">
              <w:t xml:space="preserve"> </w:t>
            </w:r>
            <w:r>
              <w:t xml:space="preserve">and the corresponding </w:t>
            </w:r>
            <w:r>
              <w:rPr>
                <w:rStyle w:val="CodingLanguage"/>
              </w:rPr>
              <w:t>.vars.tgz</w:t>
            </w:r>
            <w:r>
              <w:t xml:space="preserve"> files</w:t>
            </w:r>
          </w:p>
        </w:tc>
      </w:tr>
      <w:tr w:rsidR="000615E7" w14:paraId="112FE6E6" w14:textId="77777777" w:rsidTr="00350008">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5130" w:type="dxa"/>
          </w:tcPr>
          <w:p w14:paraId="069159D5" w14:textId="34ED413D" w:rsidR="000615E7" w:rsidRDefault="000615E7" w:rsidP="00CD4360">
            <w:pPr>
              <w:pStyle w:val="TableBody8pt"/>
            </w:pPr>
            <w:r w:rsidRPr="00350008">
              <w:rPr>
                <w:rStyle w:val="CodingLanguage"/>
              </w:rPr>
              <w:t>&lt;date&gt;_swarm.tgz</w:t>
            </w:r>
            <w:r w:rsidR="00350008">
              <w:t xml:space="preserve">, </w:t>
            </w:r>
            <w:r w:rsidRPr="00350008">
              <w:rPr>
                <w:rStyle w:val="CodingLanguage"/>
              </w:rPr>
              <w:t>&lt;date&gt;_ucp.tgz</w:t>
            </w:r>
            <w:r w:rsidR="00350008">
              <w:t xml:space="preserve">, </w:t>
            </w:r>
            <w:r w:rsidR="00350008">
              <w:rPr>
                <w:rStyle w:val="CodingLanguage"/>
              </w:rPr>
              <w:t>&lt;date&gt;_dtr_meta.tgz</w:t>
            </w:r>
            <w:r w:rsidR="00350008">
              <w:t xml:space="preserve">, </w:t>
            </w:r>
            <w:r w:rsidRPr="00350008">
              <w:rPr>
                <w:rStyle w:val="CodingLanguage"/>
              </w:rPr>
              <w:t>&lt;date&gt;_dtr_data.tgz</w:t>
            </w:r>
            <w:r>
              <w:t xml:space="preserve">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2602CA6E"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234962">
        <w:rPr>
          <w:rStyle w:val="CodingLanguage"/>
        </w:rPr>
        <w:t>group_var</w:t>
      </w:r>
      <w:r w:rsidR="0083650F">
        <w:rPr>
          <w:rStyle w:val="CodingLanguage"/>
        </w:rPr>
        <w:t>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 -v &lt;Vault Password File&gt; ] [ tag ]</w:t>
      </w:r>
    </w:p>
    <w:p w14:paraId="1BAAD821" w14:textId="77777777" w:rsidR="000615E7" w:rsidRDefault="000615E7" w:rsidP="000615E7">
      <w:pPr>
        <w:pStyle w:val="Heading4"/>
      </w:pPr>
      <w:bookmarkStart w:id="442" w:name="_Refd17e60168"/>
      <w:bookmarkStart w:id="443" w:name="_Tocd17e60168"/>
      <w:r>
        <w:lastRenderedPageBreak/>
        <w:t>Related playbooks</w:t>
      </w:r>
      <w:bookmarkEnd w:id="442"/>
      <w:bookmarkEnd w:id="443"/>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4" w:name="_Refd17e60206"/>
      <w:bookmarkStart w:id="445" w:name="_Tocd17e60206"/>
      <w:r>
        <w:t>Restoring your cluster after a disaster</w:t>
      </w:r>
      <w:bookmarkEnd w:id="444"/>
      <w:bookmarkEnd w:id="445"/>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46" w:name="_Before_you_restore"/>
      <w:bookmarkStart w:id="447" w:name="_Refd17e60249"/>
      <w:bookmarkStart w:id="448" w:name="_Tocd17e60249"/>
      <w:bookmarkEnd w:id="446"/>
      <w:r>
        <w:t>Before you restore</w:t>
      </w:r>
      <w:bookmarkEnd w:id="447"/>
      <w:bookmarkEnd w:id="448"/>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4FFE0A94" w:rsidR="000615E7" w:rsidRPr="002E1C1E" w:rsidRDefault="000615E7" w:rsidP="0058095B">
      <w:pPr>
        <w:pStyle w:val="BodyTextMetricHPELight10pt"/>
        <w:rPr>
          <w:rStyle w:val="CodingLanguage"/>
        </w:rPr>
      </w:pPr>
      <w:r w:rsidRPr="002E1C1E">
        <w:rPr>
          <w:rStyle w:val="CodingLanguage"/>
        </w:rPr>
        <w:t>#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00350008">
        <w:rPr>
          <w:rStyle w:val="CodingLanguage"/>
        </w:rPr>
        <w:br/>
        <w:t>ucp_version=""</w:t>
      </w:r>
      <w:r w:rsidR="00350008">
        <w:rPr>
          <w:rStyle w:val="CodingLanguage"/>
        </w:rPr>
        <w:br/>
        <w:t>dtr_version="2.5</w:t>
      </w:r>
      <w:r w:rsidRPr="002E1C1E">
        <w:rPr>
          <w:rStyle w:val="CodingLanguage"/>
        </w:rPr>
        <w:t>.3"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A919E8E" w:rsidR="000615E7" w:rsidRDefault="000615E7" w:rsidP="0058095B">
      <w:pPr>
        <w:pStyle w:val="BodyTextMetricHPELight10pt"/>
      </w:pPr>
      <w:r>
        <w:t>Take note of the replica ID (</w:t>
      </w:r>
      <w:r w:rsidRPr="00966C74">
        <w:rPr>
          <w:rStyle w:val="CodingLanguage"/>
        </w:rPr>
        <w:t>ad5204e8a4d0</w:t>
      </w:r>
      <w:r>
        <w:t>), the version of DTR (</w:t>
      </w:r>
      <w:r w:rsidR="00350008">
        <w:t xml:space="preserve">in this particular example, </w:t>
      </w:r>
      <w:r w:rsidRPr="00966C74">
        <w:rPr>
          <w:rStyle w:val="CodingLanguage"/>
        </w:rPr>
        <w:t>2.</w:t>
      </w:r>
      <w:r w:rsidR="00350008">
        <w:rPr>
          <w:rStyle w:val="CodingLanguage"/>
        </w:rPr>
        <w:t>5</w:t>
      </w:r>
      <w:r w:rsidRPr="00966C74">
        <w:rPr>
          <w:rStyle w:val="CodingLanguage"/>
        </w:rPr>
        <w:t>.3</w:t>
      </w:r>
      <w:r>
        <w:t>) and the version of UCP (</w:t>
      </w:r>
      <w:r w:rsidR="00350008">
        <w:t xml:space="preserve">in this particular example,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lastRenderedPageBreak/>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6B09590F" w:rsidR="000615E7" w:rsidRDefault="000615E7" w:rsidP="0058095B">
      <w:pPr>
        <w:pStyle w:val="BodyTextMetricHPELight10pt"/>
      </w:pPr>
      <w:r>
        <w:rPr>
          <w:rStyle w:val="BoldEmpha"/>
        </w:rPr>
        <w:t>Step 4:</w:t>
      </w:r>
      <w:r>
        <w:t xml:space="preserve"> Verify that your </w:t>
      </w:r>
      <w:r w:rsidR="00234962">
        <w:rPr>
          <w:rStyle w:val="CodingLanguage"/>
        </w:rPr>
        <w:t>group_var</w:t>
      </w:r>
      <w:r w:rsidR="00B0382D">
        <w:rPr>
          <w:rStyle w:val="CodingLanguage"/>
        </w:rPr>
        <w:t>s/all/vars</w:t>
      </w:r>
      <w:r>
        <w:t xml:space="preserve"> file specifies the correct versions of DTR and UCP.</w:t>
      </w:r>
    </w:p>
    <w:p w14:paraId="0AC8A3DB" w14:textId="2E04D417" w:rsidR="000615E7" w:rsidRDefault="000615E7" w:rsidP="0058095B">
      <w:pPr>
        <w:pStyle w:val="BodyTextMetricHPELight10pt"/>
      </w:pPr>
      <w:r>
        <w:t xml:space="preserve">The playbooks use the versions of UCP and DTR as specified in your </w:t>
      </w:r>
      <w:r w:rsidR="00234962">
        <w:rPr>
          <w:rStyle w:val="CodingLanguage"/>
        </w:rPr>
        <w:t>group_var</w:t>
      </w:r>
      <w:r w:rsidR="00B0382D">
        <w:rPr>
          <w:rStyle w:val="CodingLanguage"/>
        </w:rPr>
        <w:t>s/all/vars</w:t>
      </w:r>
      <w:r>
        <w:t xml:space="preserve"> file to restore your backups. You must ensure that the versions specified in your current </w:t>
      </w:r>
      <w:r w:rsidR="00234962">
        <w:rPr>
          <w:rStyle w:val="CodingLanguage"/>
        </w:rPr>
        <w:t>group_var</w:t>
      </w:r>
      <w:r w:rsidR="00B0382D">
        <w:rPr>
          <w:rStyle w:val="CodingLanguage"/>
        </w:rPr>
        <w:t>s/all/vars</w:t>
      </w:r>
      <w:r>
        <w:t xml:space="preserve"> file correspond to the versions in the backups as determined above. </w:t>
      </w:r>
    </w:p>
    <w:p w14:paraId="4E42B4FE" w14:textId="37B9354E" w:rsidR="000615E7" w:rsidRPr="002E1C1E" w:rsidRDefault="000615E7" w:rsidP="0058095B">
      <w:pPr>
        <w:pStyle w:val="BodyTextMetricHPELight10pt"/>
        <w:rPr>
          <w:rStyle w:val="CodingLanguage"/>
        </w:rPr>
      </w:pP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d</w:t>
      </w:r>
      <w:r>
        <w:rPr>
          <w:rStyle w:val="CodingLanguage"/>
        </w:rPr>
        <w:t>tr_version</w:t>
      </w:r>
      <w:r>
        <w:rPr>
          <w:rStyle w:val="CodingLanguage"/>
        </w:rPr>
        <w:br/>
        <w:t>dtr_version: '2.5.3'</w:t>
      </w:r>
    </w:p>
    <w:p w14:paraId="70264318" w14:textId="1DFCDAEB" w:rsidR="000615E7" w:rsidRPr="002E1C1E" w:rsidRDefault="000615E7" w:rsidP="0058095B">
      <w:pPr>
        <w:pStyle w:val="BodyTextMetricHPELight10pt"/>
        <w:rPr>
          <w:rStyle w:val="CodingLanguage"/>
        </w:rPr>
      </w:pPr>
      <w:r>
        <w:br/>
      </w: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7BCC88D2" w:rsidR="000615E7" w:rsidRDefault="000615E7" w:rsidP="0058095B">
      <w:pPr>
        <w:pStyle w:val="BodyTextMetricHPELight10pt"/>
      </w:pPr>
      <w:r>
        <w:t xml:space="preserve">You must ensure that the UCP admin credentials in your current </w:t>
      </w:r>
      <w:r w:rsidR="00234962">
        <w:rPr>
          <w:rStyle w:val="CodingLanguage"/>
        </w:rPr>
        <w:t>group_var</w:t>
      </w:r>
      <w:r w:rsidR="00B0382D">
        <w:rPr>
          <w:rStyle w:val="CodingLanguage"/>
        </w:rPr>
        <w:t>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49" w:name="_Refd17e60386"/>
      <w:bookmarkStart w:id="450" w:name="_Tocd17e60386"/>
      <w:r>
        <w:t>Restore UCP and DTR</w:t>
      </w:r>
      <w:bookmarkEnd w:id="449"/>
      <w:bookmarkEnd w:id="450"/>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r w:rsidRPr="006064CA">
          <w:rPr>
            <w:rStyle w:val="Hyperlink"/>
          </w:rPr>
          <w:t>Before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r w:rsidRPr="00BB4923">
        <w:rPr>
          <w:rStyle w:val="CodingLanguage"/>
        </w:rPr>
        <w:t>ansible-playbook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Admin Settings -&gt; Licence</w:t>
      </w:r>
      <w:r w:rsidRPr="002D6F76">
        <w:t xml:space="preserve">  </w:t>
      </w:r>
      <w:r>
        <w:t xml:space="preserve">or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0"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1" w:name="_Refd17e60426"/>
      <w:bookmarkStart w:id="452" w:name="_Tocd17e60426"/>
      <w:r>
        <w:lastRenderedPageBreak/>
        <w:t>Restore DTR metadata and DTR images</w:t>
      </w:r>
      <w:bookmarkEnd w:id="451"/>
      <w:bookmarkEnd w:id="452"/>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r w:rsidRPr="006064CA">
          <w:rPr>
            <w:rStyle w:val="Hyperlink"/>
          </w:rPr>
          <w:t>Before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docker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1" w:anchor="get-the-security-scanning-license">
        <w:r>
          <w:rPr>
            <w:rStyle w:val="Hyperlink"/>
          </w:rPr>
          <w:t>here</w:t>
        </w:r>
      </w:hyperlink>
      <w:r>
        <w:t>.</w:t>
      </w:r>
    </w:p>
    <w:p w14:paraId="1640B751" w14:textId="77777777" w:rsidR="000615E7" w:rsidRDefault="000615E7" w:rsidP="000615E7">
      <w:pPr>
        <w:pStyle w:val="Heading4"/>
      </w:pPr>
      <w:bookmarkStart w:id="453" w:name="_Refd17e60482"/>
      <w:bookmarkStart w:id="454" w:name="_Tocd17e60482"/>
      <w:r>
        <w:t>Related playbooks</w:t>
      </w:r>
      <w:bookmarkEnd w:id="453"/>
      <w:bookmarkEnd w:id="454"/>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55" w:name="_Backup_and_restore"/>
      <w:bookmarkStart w:id="456" w:name="_Refd17e60514"/>
      <w:bookmarkStart w:id="457" w:name="_Tocd17e60514"/>
      <w:bookmarkStart w:id="458" w:name="_Toc514945887"/>
      <w:bookmarkStart w:id="459" w:name="_Toc7522362"/>
      <w:bookmarkStart w:id="460" w:name="_Refd17e58772"/>
      <w:bookmarkStart w:id="461" w:name="_Tocd17e58772"/>
      <w:bookmarkStart w:id="462" w:name="_Toc531698850"/>
      <w:bookmarkEnd w:id="455"/>
      <w:r>
        <w:lastRenderedPageBreak/>
        <w:t>Backup and restore Docker persistent volumes</w:t>
      </w:r>
      <w:bookmarkEnd w:id="456"/>
      <w:bookmarkEnd w:id="457"/>
      <w:bookmarkEnd w:id="458"/>
      <w:bookmarkEnd w:id="459"/>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3" w:name="_Refd17e60547"/>
      <w:bookmarkStart w:id="464" w:name="_Tocd17e60547"/>
      <w:r>
        <w:t>Persistent storage backup solution</w:t>
      </w:r>
      <w:bookmarkEnd w:id="463"/>
      <w:bookmarkEnd w:id="464"/>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r w:rsidRPr="00E137C9">
        <w:rPr>
          <w:rStyle w:val="CodingLanguage"/>
        </w:rPr>
        <w:t>docker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r w:rsidRPr="00E137C9">
        <w:rPr>
          <w:rStyle w:val="CodingLanguage"/>
        </w:rPr>
        <w:t>docker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6C39F7" w:rsidRPr="006C39F7">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2">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65"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C39F7">
        <w:rPr>
          <w:rStyle w:val="MISCFigureCaptionHeaderBold8pt"/>
          <w:noProof/>
        </w:rPr>
        <w:t>62</w:t>
      </w:r>
      <w:r w:rsidRPr="00CC70BB">
        <w:rPr>
          <w:rStyle w:val="MISCFigureCaptionHeaderBold8pt"/>
        </w:rPr>
        <w:fldChar w:fldCharType="end"/>
      </w:r>
      <w:bookmarkEnd w:id="465"/>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6C39F7" w:rsidRPr="006C39F7">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3">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66"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C39F7">
        <w:rPr>
          <w:rStyle w:val="MISCFigureCaptionHeaderBold8pt"/>
          <w:noProof/>
        </w:rPr>
        <w:t>63</w:t>
      </w:r>
      <w:r w:rsidRPr="00CC70BB">
        <w:rPr>
          <w:rStyle w:val="MISCFigureCaptionHeaderBold8pt"/>
        </w:rPr>
        <w:fldChar w:fldCharType="end"/>
      </w:r>
      <w:bookmarkEnd w:id="466"/>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4">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6C39F7" w:rsidRPr="006C39F7">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5">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67"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C39F7">
        <w:rPr>
          <w:rStyle w:val="MISCFigureCaptionHeaderBold8pt"/>
          <w:noProof/>
        </w:rPr>
        <w:t>64</w:t>
      </w:r>
      <w:r w:rsidRPr="00CC70BB">
        <w:rPr>
          <w:rStyle w:val="MISCFigureCaptionHeaderBold8pt"/>
        </w:rPr>
        <w:fldChar w:fldCharType="end"/>
      </w:r>
      <w:bookmarkEnd w:id="467"/>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6C39F7" w:rsidRPr="006C39F7">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6">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68"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6C39F7">
        <w:rPr>
          <w:rStyle w:val="MISCFigureCaptionHeaderBold8pt"/>
          <w:noProof/>
        </w:rPr>
        <w:t>65</w:t>
      </w:r>
      <w:r w:rsidRPr="00CC70BB">
        <w:rPr>
          <w:rStyle w:val="MISCFigureCaptionHeaderBold8pt"/>
        </w:rPr>
        <w:fldChar w:fldCharType="end"/>
      </w:r>
      <w:bookmarkEnd w:id="468"/>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6C39F7" w:rsidRPr="006C39F7">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7">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69"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6C39F7">
        <w:rPr>
          <w:rStyle w:val="MISCFigureCaptionHeaderBold8pt"/>
          <w:noProof/>
        </w:rPr>
        <w:t>66</w:t>
      </w:r>
      <w:r w:rsidRPr="00144C20">
        <w:rPr>
          <w:rStyle w:val="MISCFigureCaptionHeaderBold8pt"/>
        </w:rPr>
        <w:fldChar w:fldCharType="end"/>
      </w:r>
      <w:bookmarkEnd w:id="469"/>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70" w:name="_Refd17e60654"/>
      <w:bookmarkStart w:id="471" w:name="_Tocd17e60654"/>
      <w:bookmarkStart w:id="472" w:name="_Toc514945888"/>
      <w:bookmarkStart w:id="473" w:name="_Toc7522363"/>
      <w:r>
        <w:t>Integrate UCP and DTR backup with HPE RMC and HPE StoreOnce</w:t>
      </w:r>
      <w:bookmarkEnd w:id="470"/>
      <w:bookmarkEnd w:id="471"/>
      <w:bookmarkEnd w:id="472"/>
      <w:bookmarkEnd w:id="473"/>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F3379B">
      <w:pPr>
        <w:pStyle w:val="NumberedList-Level1"/>
        <w:numPr>
          <w:ilvl w:val="0"/>
          <w:numId w:val="42"/>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3670417B"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rsidR="009C76F0">
        <w:rPr>
          <w:rStyle w:val="CodingLanguage"/>
        </w:rPr>
        <w:t>s</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6C39F7" w:rsidRPr="006C39F7">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8">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4"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6C39F7">
        <w:rPr>
          <w:rStyle w:val="MISCFigureCaptionHeaderBold8pt"/>
          <w:noProof/>
        </w:rPr>
        <w:t>67</w:t>
      </w:r>
      <w:r w:rsidRPr="00DD4E9C">
        <w:rPr>
          <w:rStyle w:val="MISCFigureCaptionHeaderBold8pt"/>
        </w:rPr>
        <w:fldChar w:fldCharType="end"/>
      </w:r>
      <w:bookmarkEnd w:id="474"/>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ls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mkfs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mkdir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  0</w:t>
      </w:r>
    </w:p>
    <w:p w14:paraId="695BCA16" w14:textId="77777777" w:rsidR="000375A8" w:rsidRDefault="000375A8" w:rsidP="000375A8">
      <w:pPr>
        <w:pStyle w:val="NumberedList-Level1"/>
      </w:pPr>
      <w:r>
        <w:t>After saving the change, mount the new volume using:</w:t>
      </w:r>
    </w:p>
    <w:p w14:paraId="016497B8" w14:textId="0B8CDAE3" w:rsidR="000375A8" w:rsidRPr="00B528DA" w:rsidRDefault="000375A8" w:rsidP="000375A8">
      <w:pPr>
        <w:pStyle w:val="NumberedList-Level1-2ndparagraph"/>
        <w:rPr>
          <w:rStyle w:val="CodingLanguage"/>
        </w:rPr>
      </w:pPr>
      <w:r w:rsidRPr="00B528DA">
        <w:rPr>
          <w:rStyle w:val="CodingLanguage"/>
        </w:rPr>
        <w:t>#</w:t>
      </w:r>
      <w:r w:rsidR="009C76F0">
        <w:rPr>
          <w:rStyle w:val="CodingLanguage"/>
        </w:rPr>
        <w:t xml:space="preserve"> </w:t>
      </w: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/root/backups</w:t>
      </w:r>
      <w:r>
        <w:t xml:space="preserve"> folder to </w:t>
      </w:r>
      <w:r>
        <w:rPr>
          <w:rStyle w:val="CodingLanguage"/>
        </w:rPr>
        <w:t>/dockerbackup</w:t>
      </w:r>
      <w:r>
        <w:t>. You may wish to add a command to the backup script to automate this process.</w:t>
      </w:r>
    </w:p>
    <w:p w14:paraId="794624EE" w14:textId="35B5E9B7" w:rsidR="000375A8" w:rsidRDefault="000375A8" w:rsidP="000375A8">
      <w:pPr>
        <w:pStyle w:val="BodyTextMetricHPELight10pt"/>
      </w:pPr>
      <w:r>
        <w:t xml:space="preserve">The virtual volume used to host the </w:t>
      </w:r>
      <w:r>
        <w:rPr>
          <w:rStyle w:val="CodingLanguage"/>
        </w:rPr>
        <w:t>DockerBackup</w:t>
      </w:r>
      <w:r w:rsidR="009C76F0">
        <w:rPr>
          <w:rStyle w:val="CodingLanguage"/>
        </w:rPr>
        <w:t>s</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75" w:name="_Toc7522364"/>
      <w:r>
        <w:t>Solution lifecycle management</w:t>
      </w:r>
      <w:bookmarkEnd w:id="460"/>
      <w:bookmarkEnd w:id="461"/>
      <w:bookmarkEnd w:id="462"/>
      <w:bookmarkEnd w:id="475"/>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1ED3F49D" w14:textId="153D24B4" w:rsidR="009C76F0" w:rsidRDefault="009C76F0" w:rsidP="000615E7">
      <w:pPr>
        <w:pStyle w:val="BulletLevel1"/>
      </w:pPr>
      <w:r>
        <w:t>vSphere Docker Volume service plug-in</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76" w:name="_Toc7522365"/>
      <w:r>
        <w:t>HPE Synergy</w:t>
      </w:r>
      <w:bookmarkEnd w:id="476"/>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59"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77" w:name="_Toc531698852"/>
      <w:bookmarkStart w:id="478" w:name="_Toc7522366"/>
      <w:r>
        <w:t>vSphere Docker Volume Service Plug-in</w:t>
      </w:r>
      <w:bookmarkEnd w:id="477"/>
      <w:bookmarkEnd w:id="478"/>
    </w:p>
    <w:p w14:paraId="0DCE21DE" w14:textId="1EDD4FB7" w:rsidR="000615E7" w:rsidRDefault="000615E7" w:rsidP="0058095B">
      <w:pPr>
        <w:pStyle w:val="BodyTextMetricHPELight10pt"/>
      </w:pPr>
      <w:r>
        <w:t xml:space="preserve">vSphere Docker Volume service plug-in is part of an open source project by VMware that enables running stateful containers by providing persistent Docker volumes leveraging existing storage technology from VMware. There are two parts to the plug-in, namely, client software and </w:t>
      </w:r>
      <w:r>
        <w:lastRenderedPageBreak/>
        <w:t>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6C39F7" w:rsidRPr="006C39F7">
        <w:t>Table</w:t>
      </w:r>
      <w:r w:rsidR="006C39F7" w:rsidRPr="006C39F7">
        <w:rPr>
          <w:rFonts w:ascii="Calibri" w:hAnsi="Calibri" w:cs="Calibri"/>
        </w:rPr>
        <w:t> </w:t>
      </w:r>
      <w:r w:rsidR="006C39F7">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79" w:name="_Refd17e58837"/>
      <w:bookmarkStart w:id="480" w:name="_Tocd17e58837"/>
      <w:r>
        <w:rPr>
          <w:rStyle w:val="MISCTableCaptionHeaderBold8pt"/>
          <w:noProof/>
        </w:rPr>
        <w:t>Table</w:t>
      </w:r>
      <w:r>
        <w:rPr>
          <w:rStyle w:val="MISCTableCaptionHeaderBold8pt"/>
          <w:rFonts w:ascii="Calibri" w:hAnsi="Calibri" w:cs="Calibri"/>
          <w:noProof/>
        </w:rPr>
        <w:t> </w:t>
      </w:r>
      <w:bookmarkStart w:id="481" w:name="_Numd17e58837"/>
      <w:r>
        <w:fldChar w:fldCharType="begin"/>
      </w:r>
      <w:r>
        <w:instrText xml:space="preserve"> SEQ Table \* ARABIC </w:instrText>
      </w:r>
      <w:r>
        <w:fldChar w:fldCharType="separate"/>
      </w:r>
      <w:r w:rsidR="006C39F7">
        <w:rPr>
          <w:noProof/>
        </w:rPr>
        <w:t>32</w:t>
      </w:r>
      <w:r>
        <w:rPr>
          <w:rStyle w:val="MISCTableCaptionHeaderBold8pt"/>
          <w:noProof/>
        </w:rPr>
        <w:fldChar w:fldCharType="end"/>
      </w:r>
      <w:bookmarkEnd w:id="479"/>
      <w:bookmarkEnd w:id="480"/>
      <w:bookmarkEnd w:id="481"/>
      <w:r>
        <w:t>. vSphere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9C76F0">
            <w:pPr>
              <w:pStyle w:val="TableSubhead8pt"/>
              <w:jc w:val="center"/>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9E0081" w:rsidP="00CD4360">
            <w:pPr>
              <w:pStyle w:val="TableBody8pt"/>
              <w:jc w:val="center"/>
            </w:pPr>
            <w:hyperlink r:id="rId160">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2" w:name="_Toc531698853"/>
      <w:bookmarkStart w:id="483" w:name="_Toc7522367"/>
      <w:r w:rsidRPr="000933EB">
        <w:t>Red Hat Enterprise Linux operating system</w:t>
      </w:r>
      <w:bookmarkEnd w:id="482"/>
      <w:bookmarkEnd w:id="483"/>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6C39F7" w:rsidRPr="006C39F7">
        <w:t>Table</w:t>
      </w:r>
      <w:r w:rsidR="006C39F7" w:rsidRPr="006C39F7">
        <w:rPr>
          <w:rFonts w:ascii="Calibri" w:hAnsi="Calibri" w:cs="Calibri"/>
        </w:rPr>
        <w:t> </w:t>
      </w:r>
      <w:r w:rsidR="006C39F7">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4" w:name="_Refd17e58934"/>
      <w:bookmarkStart w:id="485" w:name="_Tocd17e58934"/>
      <w:r>
        <w:rPr>
          <w:rStyle w:val="MISCTableCaptionHeaderBold8pt"/>
          <w:noProof/>
        </w:rPr>
        <w:t>Table</w:t>
      </w:r>
      <w:r>
        <w:rPr>
          <w:rStyle w:val="MISCTableCaptionHeaderBold8pt"/>
          <w:rFonts w:ascii="Calibri" w:hAnsi="Calibri" w:cs="Calibri"/>
          <w:noProof/>
        </w:rPr>
        <w:t> </w:t>
      </w:r>
      <w:bookmarkStart w:id="486" w:name="_Numd17e58934"/>
      <w:r>
        <w:fldChar w:fldCharType="begin"/>
      </w:r>
      <w:r>
        <w:instrText xml:space="preserve"> SEQ Table \* ARABIC </w:instrText>
      </w:r>
      <w:r>
        <w:fldChar w:fldCharType="separate"/>
      </w:r>
      <w:r w:rsidR="006C39F7">
        <w:rPr>
          <w:noProof/>
        </w:rPr>
        <w:t>33</w:t>
      </w:r>
      <w:r>
        <w:rPr>
          <w:rStyle w:val="MISCTableCaptionHeaderBold8pt"/>
          <w:noProof/>
        </w:rPr>
        <w:fldChar w:fldCharType="end"/>
      </w:r>
      <w:bookmarkEnd w:id="484"/>
      <w:bookmarkEnd w:id="485"/>
      <w:bookmarkEnd w:id="486"/>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9C76F0">
            <w:pPr>
              <w:pStyle w:val="TableSubhead8pt"/>
              <w:jc w:val="center"/>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9E0081" w:rsidP="00CD4360">
            <w:pPr>
              <w:pStyle w:val="TableBody8pt"/>
              <w:jc w:val="center"/>
            </w:pPr>
            <w:hyperlink r:id="rId161">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87" w:name="_Toc531698854"/>
      <w:r>
        <w:br w:type="page"/>
      </w:r>
    </w:p>
    <w:p w14:paraId="48433BCB" w14:textId="6436C036" w:rsidR="000615E7" w:rsidRDefault="000615E7" w:rsidP="000615E7">
      <w:pPr>
        <w:pStyle w:val="Heading2"/>
      </w:pPr>
      <w:bookmarkStart w:id="488" w:name="_Toc7522368"/>
      <w:r>
        <w:lastRenderedPageBreak/>
        <w:t>Docker EE Environment</w:t>
      </w:r>
      <w:bookmarkEnd w:id="487"/>
      <w:bookmarkEnd w:id="488"/>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6C39F7" w:rsidRPr="006C39F7">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6C39F7" w:rsidRPr="006C39F7">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2">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89"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6C39F7">
        <w:rPr>
          <w:rStyle w:val="MISCFigureCaptionHeaderBold8pt"/>
          <w:noProof/>
        </w:rPr>
        <w:t>68</w:t>
      </w:r>
      <w:r w:rsidRPr="002D0518">
        <w:rPr>
          <w:rStyle w:val="MISCFigureCaptionHeaderBold8pt"/>
        </w:rPr>
        <w:fldChar w:fldCharType="end"/>
      </w:r>
      <w:bookmarkEnd w:id="489"/>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90" w:name="_Ref513551098"/>
      <w:bookmarkStart w:id="491"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6C39F7">
        <w:rPr>
          <w:rStyle w:val="MISCFigureCaptionHeaderBold8pt"/>
          <w:noProof/>
        </w:rPr>
        <w:t>34</w:t>
      </w:r>
      <w:r w:rsidRPr="00852763">
        <w:rPr>
          <w:rStyle w:val="MISCFigureCaptionHeaderBold8pt"/>
        </w:rPr>
        <w:fldChar w:fldCharType="end"/>
      </w:r>
      <w:bookmarkEnd w:id="490"/>
      <w:r w:rsidRPr="00852763">
        <w:rPr>
          <w:rStyle w:val="MISCFigureCaptionHeaderBold8pt"/>
        </w:rPr>
        <w:t>.</w:t>
      </w:r>
      <w:r>
        <w:t xml:space="preserve"> Docker EE components</w:t>
      </w:r>
      <w:bookmarkEnd w:id="491"/>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9E0081" w:rsidP="00CD4360">
            <w:pPr>
              <w:pStyle w:val="TableBody8pt"/>
            </w:pPr>
            <w:hyperlink r:id="rId163">
              <w:r w:rsidR="000615E7">
                <w:rPr>
                  <w:rStyle w:val="Hyperlink"/>
                </w:rPr>
                <w:t>Docker Lifecycle Maintenance</w:t>
              </w:r>
            </w:hyperlink>
          </w:p>
          <w:p w14:paraId="3029500C" w14:textId="77777777" w:rsidR="000615E7" w:rsidRDefault="009E0081" w:rsidP="00CD4360">
            <w:pPr>
              <w:pStyle w:val="TableBody8pt"/>
            </w:pPr>
            <w:hyperlink r:id="rId164">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2" w:name="_Toc531698855"/>
      <w:bookmarkStart w:id="493" w:name="_Toc7522369"/>
      <w:r>
        <w:t>Monitoring Tools</w:t>
      </w:r>
      <w:bookmarkEnd w:id="492"/>
      <w:bookmarkEnd w:id="493"/>
    </w:p>
    <w:p w14:paraId="0C0581B8" w14:textId="77777777" w:rsidR="000615E7" w:rsidRDefault="000615E7" w:rsidP="0058095B">
      <w:pPr>
        <w:pStyle w:val="BodyTextMetricHPELight10pt"/>
      </w:pPr>
      <w:r>
        <w:t xml:space="preserve">To learn more about upgrading Splunk, see the relevant documentation at </w:t>
      </w:r>
      <w:hyperlink r:id="rId165">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6C39F7" w:rsidRPr="006C39F7">
        <w:t>Table</w:t>
      </w:r>
      <w:r w:rsidR="006C39F7" w:rsidRPr="006C39F7">
        <w:rPr>
          <w:rFonts w:ascii="Calibri" w:hAnsi="Calibri" w:cs="Calibri"/>
        </w:rPr>
        <w:t> </w:t>
      </w:r>
      <w:r w:rsidR="006C39F7">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4" w:name="_Refd17e59150"/>
      <w:bookmarkStart w:id="495" w:name="_Tocd17e59150"/>
      <w:r>
        <w:rPr>
          <w:rStyle w:val="MISCTableCaptionHeaderBold8pt"/>
          <w:noProof/>
        </w:rPr>
        <w:t>Table</w:t>
      </w:r>
      <w:r>
        <w:rPr>
          <w:rStyle w:val="MISCTableCaptionHeaderBold8pt"/>
          <w:rFonts w:ascii="Calibri" w:hAnsi="Calibri" w:cs="Calibri"/>
          <w:noProof/>
        </w:rPr>
        <w:t> </w:t>
      </w:r>
      <w:bookmarkStart w:id="496" w:name="_Numd17e59150"/>
      <w:r>
        <w:fldChar w:fldCharType="begin"/>
      </w:r>
      <w:r>
        <w:instrText xml:space="preserve"> SEQ Table \* ARABIC </w:instrText>
      </w:r>
      <w:r>
        <w:fldChar w:fldCharType="separate"/>
      </w:r>
      <w:r w:rsidR="006C39F7">
        <w:rPr>
          <w:noProof/>
        </w:rPr>
        <w:t>35</w:t>
      </w:r>
      <w:r>
        <w:rPr>
          <w:rStyle w:val="MISCTableCaptionHeaderBold8pt"/>
          <w:noProof/>
        </w:rPr>
        <w:fldChar w:fldCharType="end"/>
      </w:r>
      <w:bookmarkEnd w:id="494"/>
      <w:bookmarkEnd w:id="495"/>
      <w:bookmarkEnd w:id="496"/>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6">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497" w:name="_Toc531698856"/>
      <w:bookmarkStart w:id="498" w:name="_Toc7522370"/>
      <w:r>
        <w:t>Summary</w:t>
      </w:r>
      <w:bookmarkEnd w:id="497"/>
      <w:bookmarkEnd w:id="498"/>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499" w:name="_Toc531698857"/>
      <w:bookmarkStart w:id="500" w:name="_Toc7522371"/>
      <w:r w:rsidRPr="00C15ACC">
        <w:lastRenderedPageBreak/>
        <w:t xml:space="preserve">Appendix A: </w:t>
      </w:r>
      <w:bookmarkStart w:id="501" w:name="_Refd17e60745"/>
      <w:bookmarkStart w:id="502" w:name="_Tocd17e60745"/>
      <w:r>
        <w:t>Software Licenses</w:t>
      </w:r>
      <w:bookmarkEnd w:id="499"/>
      <w:bookmarkEnd w:id="500"/>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3" w:name="_Toc531698858"/>
      <w:bookmarkStart w:id="504" w:name="_Toc7522372"/>
      <w:r>
        <w:t>Appendix B: Using customer supplied certificates for UCP and DTR</w:t>
      </w:r>
      <w:bookmarkEnd w:id="501"/>
      <w:bookmarkEnd w:id="502"/>
      <w:bookmarkEnd w:id="503"/>
      <w:bookmarkEnd w:id="504"/>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6C39F7" w:rsidRPr="006C39F7">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05"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6C39F7">
        <w:rPr>
          <w:rStyle w:val="MISCTableCaptionHeaderBold8pt"/>
          <w:noProof/>
        </w:rPr>
        <w:t>36</w:t>
      </w:r>
      <w:r w:rsidRPr="00FE7EE5">
        <w:rPr>
          <w:rStyle w:val="MISCTableCaptionHeaderBold8pt"/>
        </w:rPr>
        <w:fldChar w:fldCharType="end"/>
      </w:r>
      <w:bookmarkEnd w:id="505"/>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40890E59" w:rsidR="000615E7" w:rsidRDefault="00234962" w:rsidP="00CD4360">
            <w:pPr>
              <w:pStyle w:val="TableBody8pt"/>
            </w:pPr>
            <w:r>
              <w:t>group_var</w:t>
            </w:r>
            <w:r w:rsidR="00B0382D">
              <w:t>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22F0DFEF" w:rsidR="000615E7" w:rsidRDefault="00234962" w:rsidP="00CD4360">
            <w:pPr>
              <w:pStyle w:val="TableBody8pt"/>
            </w:pPr>
            <w:r>
              <w:t>group_var</w:t>
            </w:r>
            <w:r w:rsidR="00B0382D">
              <w:t>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06" w:name="_Refd17e60923"/>
      <w:bookmarkStart w:id="507" w:name="_Tocd17e60923"/>
      <w:bookmarkStart w:id="508" w:name="_Toc531698859"/>
      <w:bookmarkStart w:id="509" w:name="_Toc7522373"/>
      <w:r>
        <w:t>Generating and testing certificates</w:t>
      </w:r>
      <w:bookmarkEnd w:id="506"/>
      <w:bookmarkEnd w:id="507"/>
      <w:bookmarkEnd w:id="508"/>
      <w:bookmarkEnd w:id="509"/>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10" w:name="_Refd17e61033"/>
      <w:bookmarkStart w:id="511" w:name="_Tocd17e61033"/>
      <w:bookmarkStart w:id="512" w:name="_Toc531698860"/>
      <w:bookmarkStart w:id="513" w:name="_Toc7522374"/>
      <w:r>
        <w:t>Verify your certificates</w:t>
      </w:r>
      <w:bookmarkEnd w:id="510"/>
      <w:bookmarkEnd w:id="511"/>
      <w:bookmarkEnd w:id="512"/>
      <w:bookmarkEnd w:id="513"/>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r w:rsidRPr="00212845">
        <w:rPr>
          <w:rStyle w:val="CodingLanguage"/>
        </w:rPr>
        <w:t>sed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r w:rsidRPr="00212845">
        <w:rPr>
          <w:rStyle w:val="CodingLanguage"/>
        </w:rPr>
        <w:t>cat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r w:rsidRPr="00212845">
        <w:rPr>
          <w:rStyle w:val="CodingLanguage"/>
        </w:rPr>
        <w:t>openssl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4" w:name="_Refd17e61089"/>
      <w:bookmarkStart w:id="515" w:name="_Tocd17e61089"/>
      <w:bookmarkStart w:id="516" w:name="_Toc531698861"/>
      <w:bookmarkStart w:id="517" w:name="_Toc7522375"/>
      <w:r>
        <w:t>Appendix C: Enabling SSL between the universal forwarders and the Splunk indexers using your certificates</w:t>
      </w:r>
      <w:bookmarkEnd w:id="514"/>
      <w:bookmarkEnd w:id="515"/>
      <w:bookmarkEnd w:id="516"/>
      <w:bookmarkEnd w:id="517"/>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5908ED7B"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234962">
        <w:rPr>
          <w:rStyle w:val="CodingLanguage"/>
        </w:rPr>
        <w:t>group_var</w:t>
      </w:r>
      <w:r w:rsidR="00B0382D">
        <w:rPr>
          <w:rStyle w:val="CodingLanguage"/>
        </w:rPr>
        <w:t>s/all/vars</w:t>
      </w:r>
    </w:p>
    <w:p w14:paraId="400C8B9F" w14:textId="6453163A" w:rsidR="000615E7" w:rsidRDefault="000615E7" w:rsidP="000615E7">
      <w:pPr>
        <w:pStyle w:val="NumberedList-Level1"/>
      </w:pPr>
      <w:r>
        <w:t xml:space="preserve">Put your root CA certificate and your server certificate files in </w:t>
      </w:r>
      <w:r>
        <w:rPr>
          <w:rStyle w:val="CodingLanguage"/>
        </w:rPr>
        <w:t>files/splunk/linux/SPLUNK_HOME/etc/mycerts</w:t>
      </w:r>
    </w:p>
    <w:p w14:paraId="3C552E40" w14:textId="62889F16"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18" w:name="_Toc531698862"/>
      <w:bookmarkStart w:id="519" w:name="_Toc7522376"/>
      <w:r>
        <w:t>Limitations</w:t>
      </w:r>
      <w:bookmarkEnd w:id="518"/>
      <w:bookmarkEnd w:id="519"/>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20" w:name="_Toc531698863"/>
      <w:bookmarkStart w:id="521" w:name="_Toc7522377"/>
      <w:r>
        <w:lastRenderedPageBreak/>
        <w:t>Prerequisites</w:t>
      </w:r>
      <w:bookmarkEnd w:id="520"/>
      <w:bookmarkEnd w:id="521"/>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7">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8">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[sslConfig]</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2" w:name="_Toc531698864"/>
      <w:bookmarkStart w:id="523" w:name="_Toc7522378"/>
      <w:r>
        <w:t>Before you deploy</w:t>
      </w:r>
      <w:bookmarkEnd w:id="522"/>
      <w:bookmarkEnd w:id="523"/>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0215AC2D" w14:textId="11A59A38" w:rsidR="009C76F0" w:rsidRPr="009C76F0" w:rsidRDefault="009C76F0" w:rsidP="009C76F0">
      <w:pPr>
        <w:pStyle w:val="NumberedList-Level1"/>
      </w:pPr>
      <w:r w:rsidRPr="009C76F0">
        <w:lastRenderedPageBreak/>
        <w:t xml:space="preserve">Set </w:t>
      </w:r>
      <w:r w:rsidRPr="009C76F0">
        <w:rPr>
          <w:rStyle w:val="CodingLanguage"/>
        </w:rPr>
        <w:t>splunk_ssl</w:t>
      </w:r>
      <w:r w:rsidRPr="009C76F0">
        <w:t xml:space="preserve"> to </w:t>
      </w:r>
      <w:r w:rsidRPr="009C76F0">
        <w:rPr>
          <w:rStyle w:val="CodingLanguage"/>
        </w:rPr>
        <w:t>yes</w:t>
      </w:r>
      <w:r w:rsidRPr="009C76F0">
        <w:t xml:space="preserve"> in the file </w:t>
      </w:r>
      <w:r w:rsidRPr="009C76F0">
        <w:rPr>
          <w:rStyle w:val="CodingLanguage"/>
        </w:rPr>
        <w:t>group_vars/all/vars</w:t>
      </w:r>
      <w:r w:rsidRPr="009C76F0">
        <w:t xml:space="preserve">, uncommenting the line if required. Make sure that the </w:t>
      </w:r>
      <w:r w:rsidRPr="009C76F0">
        <w:rPr>
          <w:rStyle w:val="CodingLanguage"/>
        </w:rPr>
        <w:t>splunk_architecture_forward_servers</w:t>
      </w:r>
      <w:r w:rsidRPr="009C76F0">
        <w:t xml:space="preserve">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4" w:name="_Toc531698865"/>
      <w:bookmarkStart w:id="525" w:name="_Toc7522379"/>
      <w:r>
        <w:t>Hybrid environment Linux / Windows</w:t>
      </w:r>
      <w:bookmarkEnd w:id="524"/>
      <w:bookmarkEnd w:id="525"/>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1E0A4804"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234962">
        <w:rPr>
          <w:rStyle w:val="CodingLanguage"/>
        </w:rPr>
        <w:t>group_var</w:t>
      </w:r>
      <w:r w:rsidR="00B0382D">
        <w:rPr>
          <w:rStyle w:val="CodingLanguage"/>
        </w:rPr>
        <w:t>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26" w:name="_Toc531698866"/>
      <w:r>
        <w:br w:type="page"/>
      </w:r>
    </w:p>
    <w:p w14:paraId="60C8B083" w14:textId="61379F25" w:rsidR="000615E7" w:rsidRDefault="000615E7" w:rsidP="000615E7">
      <w:pPr>
        <w:pStyle w:val="Heading1"/>
      </w:pPr>
      <w:bookmarkStart w:id="527" w:name="_Ref4057479"/>
      <w:bookmarkStart w:id="528" w:name="_Toc7522380"/>
      <w:r>
        <w:lastRenderedPageBreak/>
        <w:t>Appendix D: How to check that certs were deployed correctly</w:t>
      </w:r>
      <w:bookmarkEnd w:id="526"/>
      <w:bookmarkEnd w:id="527"/>
      <w:bookmarkEnd w:id="528"/>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r w:rsidRPr="005B20EF">
        <w:rPr>
          <w:rStyle w:val="CodingLanguage"/>
        </w:rPr>
        <w:t>curl:</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29" w:name="_Refd17e58734"/>
      <w:bookmarkStart w:id="530" w:name="_Tocd17e58734"/>
      <w:r>
        <w:t>Enable certs for browser (Windows 2016 example)</w:t>
      </w:r>
      <w:bookmarkEnd w:id="529"/>
      <w:bookmarkEnd w:id="530"/>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6C39F7" w:rsidRPr="006C39F7">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69">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1"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6C39F7">
        <w:rPr>
          <w:rStyle w:val="MISCFigureCaptionHeaderBold8pt"/>
          <w:noProof/>
        </w:rPr>
        <w:t>69</w:t>
      </w:r>
      <w:r w:rsidRPr="00F01F81">
        <w:rPr>
          <w:rStyle w:val="MISCFigureCaptionHeaderBold8pt"/>
        </w:rPr>
        <w:fldChar w:fldCharType="end"/>
      </w:r>
      <w:bookmarkEnd w:id="531"/>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6C39F7" w:rsidRPr="006C39F7">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70">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2"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6C39F7">
        <w:rPr>
          <w:rStyle w:val="MISCFigureCaptionHeaderBold8pt"/>
          <w:noProof/>
        </w:rPr>
        <w:t>70</w:t>
      </w:r>
      <w:r w:rsidRPr="00F01F81">
        <w:rPr>
          <w:rStyle w:val="MISCFigureCaptionHeaderBold8pt"/>
        </w:rPr>
        <w:fldChar w:fldCharType="end"/>
      </w:r>
      <w:bookmarkEnd w:id="532"/>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6C39F7" w:rsidRPr="006C39F7">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71">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3"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6C39F7">
        <w:rPr>
          <w:rStyle w:val="MISCFigureCaptionHeaderBold8pt"/>
          <w:noProof/>
        </w:rPr>
        <w:t>71</w:t>
      </w:r>
      <w:r w:rsidRPr="00DA7B7F">
        <w:rPr>
          <w:rStyle w:val="MISCFigureCaptionHeaderBold8pt"/>
        </w:rPr>
        <w:fldChar w:fldCharType="end"/>
      </w:r>
      <w:bookmarkEnd w:id="533"/>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2"/>
          <w:footerReference w:type="even" r:id="rId173"/>
          <w:footerReference w:type="default" r:id="rId174"/>
          <w:headerReference w:type="first" r:id="rId175"/>
          <w:footerReference w:type="first" r:id="rId176"/>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4" w:name="_Toc421625783"/>
      <w:bookmarkStart w:id="535" w:name="_Toc421627405"/>
      <w:bookmarkStart w:id="536" w:name="_Toc430087544"/>
      <w:bookmarkStart w:id="537" w:name="_Toc531698867"/>
      <w:bookmarkStart w:id="538" w:name="_Toc7522381"/>
      <w:bookmarkEnd w:id="1"/>
      <w:bookmarkEnd w:id="4"/>
      <w:r w:rsidRPr="00C15ACC">
        <w:lastRenderedPageBreak/>
        <w:t>Resources and additional links</w:t>
      </w:r>
      <w:bookmarkEnd w:id="534"/>
      <w:bookmarkEnd w:id="535"/>
      <w:bookmarkEnd w:id="536"/>
      <w:bookmarkEnd w:id="537"/>
      <w:bookmarkEnd w:id="538"/>
    </w:p>
    <w:p w14:paraId="5CED1EAE" w14:textId="77777777" w:rsidR="000615E7" w:rsidRDefault="000615E7" w:rsidP="0058095B">
      <w:pPr>
        <w:pStyle w:val="BodyTextMetricHPELight10pt"/>
        <w:rPr>
          <w:rStyle w:val="Hyperlink"/>
        </w:rPr>
      </w:pPr>
      <w:r>
        <w:t xml:space="preserve">HPE Reference Architectures, </w:t>
      </w:r>
      <w:hyperlink r:id="rId177"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8"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79"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80" w:history="1">
        <w:r>
          <w:rPr>
            <w:rStyle w:val="Hyperlink"/>
          </w:rPr>
          <w:t>hpe.com/storage</w:t>
        </w:r>
      </w:hyperlink>
    </w:p>
    <w:p w14:paraId="1E49FEE5" w14:textId="77777777" w:rsidR="000615E7" w:rsidRDefault="000615E7" w:rsidP="0058095B">
      <w:pPr>
        <w:pStyle w:val="BodyTextMetricHPELight10pt"/>
        <w:rPr>
          <w:rStyle w:val="Hyperlink"/>
        </w:rPr>
      </w:pPr>
      <w:r w:rsidRPr="00507357">
        <w:t>HPE Networking</w:t>
      </w:r>
      <w:r>
        <w:t xml:space="preserve">, </w:t>
      </w:r>
      <w:hyperlink r:id="rId181"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2"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3"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4"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5"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6" w:history="1">
        <w:r>
          <w:rPr>
            <w:rStyle w:val="Hyperlink"/>
          </w:rPr>
          <w:t>hpe.com/contact/feedback</w:t>
        </w:r>
      </w:hyperlink>
      <w:r w:rsidRPr="00C15ACC">
        <w:t>.</w:t>
      </w:r>
    </w:p>
    <w:sectPr w:rsidR="00B345B8" w:rsidRPr="00F01F81" w:rsidSect="00F160EE">
      <w:headerReference w:type="even" r:id="rId187"/>
      <w:headerReference w:type="default" r:id="rId188"/>
      <w:footerReference w:type="even" r:id="rId189"/>
      <w:footerReference w:type="default" r:id="rId190"/>
      <w:footerReference w:type="first" r:id="rId191"/>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7A83F" w14:textId="77777777" w:rsidR="009E0081" w:rsidRDefault="009E0081">
      <w:r>
        <w:separator/>
      </w:r>
    </w:p>
    <w:p w14:paraId="5D4E4EFA" w14:textId="77777777" w:rsidR="009E0081" w:rsidRDefault="009E0081"/>
    <w:p w14:paraId="2038C1B6" w14:textId="77777777" w:rsidR="009E0081" w:rsidRDefault="009E0081"/>
    <w:p w14:paraId="3C6C2461" w14:textId="77777777" w:rsidR="009E0081" w:rsidRDefault="009E0081"/>
    <w:p w14:paraId="1BBC7F19" w14:textId="77777777" w:rsidR="009E0081" w:rsidRDefault="009E0081"/>
    <w:p w14:paraId="29649E1A" w14:textId="77777777" w:rsidR="009E0081" w:rsidRDefault="009E0081"/>
  </w:endnote>
  <w:endnote w:type="continuationSeparator" w:id="0">
    <w:p w14:paraId="1444B4B1" w14:textId="77777777" w:rsidR="009E0081" w:rsidRDefault="009E0081">
      <w:r>
        <w:continuationSeparator/>
      </w:r>
    </w:p>
    <w:p w14:paraId="2AD49683" w14:textId="77777777" w:rsidR="009E0081" w:rsidRDefault="009E0081"/>
    <w:p w14:paraId="389ED983" w14:textId="77777777" w:rsidR="009E0081" w:rsidRDefault="009E0081"/>
    <w:p w14:paraId="410B39BA" w14:textId="77777777" w:rsidR="009E0081" w:rsidRDefault="009E0081"/>
    <w:p w14:paraId="66B264D1" w14:textId="77777777" w:rsidR="009E0081" w:rsidRDefault="009E0081"/>
    <w:p w14:paraId="64D2945E" w14:textId="77777777" w:rsidR="009E0081" w:rsidRDefault="009E00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A8F6948C-E7E9-4C97-AFE4-40171F829D57}"/>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83A3B97A-BF80-4AC3-AA43-8F423FF7DE42}"/>
  </w:font>
  <w:font w:name="MS Mincho">
    <w:altName w:val="ＭＳ 明朝"/>
    <w:panose1 w:val="02020609040205080304"/>
    <w:charset w:val="80"/>
    <w:family w:val="roman"/>
    <w:notTrueType/>
    <w:pitch w:val="fixed"/>
    <w:sig w:usb0="00000001"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6421A1" w:rsidRDefault="006421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6421A1" w:rsidRDefault="006421A1"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6421A1" w:rsidRPr="00214234" w:rsidRDefault="006421A1"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6421A1" w:rsidRPr="00AE7069" w:rsidRDefault="006421A1"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End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6421A1" w:rsidRPr="00DD7AFE" w:rsidRDefault="006421A1" w:rsidP="00983BAF">
            <w:pPr>
              <w:rPr>
                <w:rFonts w:ascii="SimpleRegular" w:hAnsi="SimpleRegular"/>
                <w:sz w:val="14"/>
                <w:szCs w:val="14"/>
              </w:rPr>
            </w:pPr>
          </w:p>
          <w:p w14:paraId="2C4B8478" w14:textId="77777777" w:rsidR="006421A1" w:rsidRPr="006375AE" w:rsidRDefault="006421A1"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6421A1" w:rsidRDefault="009E0081"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6421A1" w:rsidRPr="005529F4" w:rsidRDefault="006421A1"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6421A1" w:rsidRPr="005529F4" w:rsidRDefault="006421A1"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6421A1" w:rsidRPr="00745C9A" w:rsidRDefault="006421A1" w:rsidP="00745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6421A1" w:rsidRPr="00917C6B" w14:paraId="00180248" w14:textId="77777777" w:rsidTr="003A378F">
      <w:trPr>
        <w:trHeight w:val="320"/>
      </w:trPr>
      <w:tc>
        <w:tcPr>
          <w:tcW w:w="2545" w:type="dxa"/>
          <w:tcMar>
            <w:left w:w="0" w:type="dxa"/>
          </w:tcMar>
          <w:vAlign w:val="center"/>
        </w:tcPr>
        <w:p w14:paraId="0A65C8F7" w14:textId="77777777" w:rsidR="006421A1" w:rsidRPr="00917C6B" w:rsidRDefault="006421A1"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6421A1" w:rsidRPr="00917C6B" w:rsidRDefault="006421A1"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6421A1" w:rsidRPr="00917C6B" w:rsidRDefault="006421A1" w:rsidP="00F01F81">
          <w:pPr>
            <w:pStyle w:val="BackPageRatethisdocument10pt"/>
            <w:ind w:left="0"/>
          </w:pPr>
        </w:p>
      </w:tc>
    </w:tr>
    <w:tr w:rsidR="006421A1"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6421A1"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6421A1" w:rsidRPr="00917C6B" w:rsidRDefault="006421A1" w:rsidP="004F76A4">
                <w:pPr>
                  <w:pStyle w:val="BackPageSharewithcolleagues7pt"/>
                  <w:spacing w:line="240" w:lineRule="auto"/>
                  <w:rPr>
                    <w:sz w:val="20"/>
                  </w:rPr>
                </w:pPr>
              </w:p>
            </w:tc>
          </w:tr>
          <w:tr w:rsidR="006421A1" w:rsidRPr="00917C6B" w14:paraId="1C434F0A" w14:textId="77777777" w:rsidTr="003A378F">
            <w:trPr>
              <w:trHeight w:val="355"/>
            </w:trPr>
            <w:tc>
              <w:tcPr>
                <w:tcW w:w="2430" w:type="dxa"/>
                <w:gridSpan w:val="2"/>
                <w:tcMar>
                  <w:left w:w="0" w:type="dxa"/>
                  <w:right w:w="115" w:type="dxa"/>
                </w:tcMar>
              </w:tcPr>
              <w:p w14:paraId="0056C800" w14:textId="77777777" w:rsidR="006421A1" w:rsidRPr="00917C6B" w:rsidRDefault="009E0081" w:rsidP="004F76A4">
                <w:pPr>
                  <w:pStyle w:val="BackPageSignupforupdates9pt"/>
                </w:pPr>
                <w:hyperlink r:id="rId3" w:history="1">
                  <w:r w:rsidR="006421A1" w:rsidRPr="00917C6B">
                    <w:t>Sign up for updates</w:t>
                  </w:r>
                </w:hyperlink>
              </w:p>
            </w:tc>
          </w:tr>
          <w:tr w:rsidR="006421A1" w:rsidRPr="00917C6B" w14:paraId="7F2F3A7D" w14:textId="77777777" w:rsidTr="003A378F">
            <w:trPr>
              <w:trHeight w:val="445"/>
            </w:trPr>
            <w:tc>
              <w:tcPr>
                <w:tcW w:w="270" w:type="dxa"/>
                <w:tcMar>
                  <w:left w:w="0" w:type="dxa"/>
                  <w:right w:w="0" w:type="dxa"/>
                </w:tcMar>
                <w:vAlign w:val="center"/>
              </w:tcPr>
              <w:p w14:paraId="5D3BFE76" w14:textId="77777777" w:rsidR="006421A1" w:rsidRPr="00917C6B" w:rsidRDefault="006421A1"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6421A1" w:rsidRPr="00917C6B" w:rsidRDefault="006421A1" w:rsidP="004F76A4">
                <w:pPr>
                  <w:pStyle w:val="BackPageRatethisdocument10pt"/>
                  <w:ind w:left="0"/>
                </w:pPr>
              </w:p>
            </w:tc>
          </w:tr>
        </w:tbl>
        <w:p w14:paraId="51E3D70D" w14:textId="77777777" w:rsidR="006421A1" w:rsidRPr="00917C6B" w:rsidRDefault="006421A1"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6421A1" w:rsidRPr="00917C6B" w:rsidRDefault="006421A1"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6421A1" w:rsidRPr="00917C6B" w:rsidRDefault="006421A1" w:rsidP="004F76A4">
          <w:pPr>
            <w:pStyle w:val="BackPageRatethisdocument10pt"/>
          </w:pPr>
        </w:p>
      </w:tc>
    </w:tr>
    <w:tr w:rsidR="006421A1"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6421A1" w:rsidRPr="00917C6B" w:rsidRDefault="006421A1" w:rsidP="004F76A4">
          <w:pPr>
            <w:pStyle w:val="BackPageSignupforupdates9pt"/>
            <w:rPr>
              <w:rFonts w:ascii="Metric Light" w:hAnsi="Metric Light"/>
            </w:rPr>
          </w:pPr>
        </w:p>
      </w:tc>
      <w:tc>
        <w:tcPr>
          <w:tcW w:w="962" w:type="dxa"/>
          <w:tcMar>
            <w:top w:w="115" w:type="dxa"/>
            <w:right w:w="0" w:type="dxa"/>
          </w:tcMar>
        </w:tcPr>
        <w:p w14:paraId="3EEC60EF" w14:textId="77777777" w:rsidR="006421A1" w:rsidRPr="00917C6B" w:rsidRDefault="006421A1" w:rsidP="004F76A4"/>
      </w:tc>
      <w:tc>
        <w:tcPr>
          <w:tcW w:w="7293" w:type="dxa"/>
          <w:vMerge/>
          <w:tcMar>
            <w:top w:w="115" w:type="dxa"/>
            <w:left w:w="0" w:type="dxa"/>
            <w:bottom w:w="144" w:type="dxa"/>
            <w:right w:w="0" w:type="dxa"/>
          </w:tcMar>
          <w:vAlign w:val="bottom"/>
        </w:tcPr>
        <w:p w14:paraId="0D4F82F3" w14:textId="77777777" w:rsidR="006421A1" w:rsidRPr="00917C6B" w:rsidRDefault="006421A1" w:rsidP="004F76A4">
          <w:pPr>
            <w:pStyle w:val="BackPageSharewithcolleagues7pt"/>
            <w:spacing w:line="240" w:lineRule="auto"/>
            <w:rPr>
              <w:noProof/>
            </w:rPr>
          </w:pPr>
        </w:p>
      </w:tc>
    </w:tr>
    <w:tr w:rsidR="006421A1" w:rsidRPr="00917C6B" w14:paraId="623E20E5" w14:textId="77777777" w:rsidTr="003A378F">
      <w:trPr>
        <w:trHeight w:val="53"/>
      </w:trPr>
      <w:tc>
        <w:tcPr>
          <w:tcW w:w="2545" w:type="dxa"/>
          <w:vMerge/>
          <w:tcMar>
            <w:top w:w="115" w:type="dxa"/>
            <w:left w:w="0" w:type="dxa"/>
          </w:tcMar>
          <w:vAlign w:val="center"/>
        </w:tcPr>
        <w:p w14:paraId="6B29539C" w14:textId="77777777" w:rsidR="006421A1" w:rsidRPr="00917C6B" w:rsidRDefault="006421A1" w:rsidP="004F76A4">
          <w:pPr>
            <w:pStyle w:val="BackPageRatethisdocument10pt"/>
          </w:pPr>
        </w:p>
      </w:tc>
      <w:tc>
        <w:tcPr>
          <w:tcW w:w="962" w:type="dxa"/>
        </w:tcPr>
        <w:p w14:paraId="2B797C09" w14:textId="77777777" w:rsidR="006421A1" w:rsidRPr="00917C6B" w:rsidRDefault="006421A1"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6421A1" w:rsidRPr="00917C6B" w:rsidRDefault="006421A1" w:rsidP="004F76A4">
          <w:pPr>
            <w:pStyle w:val="BackPageSharewithcolleagues7pt"/>
            <w:spacing w:line="240" w:lineRule="auto"/>
            <w:rPr>
              <w:noProof/>
            </w:rPr>
          </w:pPr>
        </w:p>
      </w:tc>
    </w:tr>
    <w:tr w:rsidR="006421A1" w:rsidRPr="00917C6B" w14:paraId="6EB8112A" w14:textId="77777777" w:rsidTr="003A378F">
      <w:tc>
        <w:tcPr>
          <w:tcW w:w="2545" w:type="dxa"/>
          <w:vMerge/>
          <w:tcMar>
            <w:left w:w="0" w:type="dxa"/>
          </w:tcMar>
        </w:tcPr>
        <w:p w14:paraId="0480CCD5" w14:textId="77777777" w:rsidR="006421A1" w:rsidRPr="00917C6B" w:rsidRDefault="006421A1" w:rsidP="004F76A4">
          <w:pPr>
            <w:pStyle w:val="BackPageLegal7pt"/>
          </w:pPr>
        </w:p>
      </w:tc>
      <w:tc>
        <w:tcPr>
          <w:tcW w:w="962" w:type="dxa"/>
        </w:tcPr>
        <w:p w14:paraId="5C3EC079" w14:textId="77777777" w:rsidR="006421A1" w:rsidRPr="00917C6B" w:rsidRDefault="006421A1" w:rsidP="004F76A4">
          <w:pPr>
            <w:pStyle w:val="BackPageLegal7pt"/>
          </w:pPr>
        </w:p>
      </w:tc>
      <w:tc>
        <w:tcPr>
          <w:tcW w:w="7293" w:type="dxa"/>
          <w:tcBorders>
            <w:top w:val="single" w:sz="18" w:space="0" w:color="auto"/>
          </w:tcBorders>
          <w:tcMar>
            <w:top w:w="72" w:type="dxa"/>
            <w:left w:w="0" w:type="dxa"/>
          </w:tcMar>
        </w:tcPr>
        <w:p w14:paraId="6E6ACB87" w14:textId="742A90D1" w:rsidR="006421A1" w:rsidRPr="00917C6B" w:rsidRDefault="006421A1" w:rsidP="000615E7">
          <w:pPr>
            <w:pStyle w:val="BackPageLegal7pt"/>
          </w:pPr>
          <w:r w:rsidRPr="00AD1D13">
            <w:t>© Copyright 201</w:t>
          </w:r>
          <w:r>
            <w:t>9</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6421A1" w:rsidRDefault="006421A1"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p>
        <w:p w14:paraId="633E7915" w14:textId="43FF1D37" w:rsidR="006421A1" w:rsidRPr="00425897" w:rsidRDefault="006421A1" w:rsidP="00882DE6">
          <w:pPr>
            <w:pStyle w:val="BackPageLegal7pt"/>
            <w:spacing w:after="300"/>
          </w:pPr>
          <w:r>
            <w:t>a000xxxxxenw, April 2019</w:t>
          </w:r>
        </w:p>
      </w:tc>
    </w:tr>
  </w:tbl>
  <w:p w14:paraId="26775FBC" w14:textId="77777777" w:rsidR="006421A1" w:rsidRPr="007D7BA2" w:rsidRDefault="006421A1" w:rsidP="004F76A4">
    <w:pPr>
      <w:pStyle w:val="Footer"/>
      <w:spacing w:befor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6421A1" w:rsidRPr="00745C9A" w:rsidRDefault="006421A1"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AA4F0C" w14:textId="77777777" w:rsidR="009E0081" w:rsidRDefault="009E0081"/>
    <w:p w14:paraId="08A72C79" w14:textId="77777777" w:rsidR="009E0081" w:rsidRDefault="009E0081"/>
  </w:footnote>
  <w:footnote w:type="continuationSeparator" w:id="0">
    <w:p w14:paraId="11A58858" w14:textId="77777777" w:rsidR="009E0081" w:rsidRDefault="009E0081">
      <w:r>
        <w:continuationSeparator/>
      </w:r>
    </w:p>
    <w:p w14:paraId="166C46C4" w14:textId="77777777" w:rsidR="009E0081" w:rsidRDefault="009E0081"/>
    <w:p w14:paraId="52E37E2B" w14:textId="77777777" w:rsidR="009E0081" w:rsidRDefault="009E0081"/>
    <w:p w14:paraId="7C6C1936" w14:textId="77777777" w:rsidR="009E0081" w:rsidRDefault="009E0081"/>
    <w:p w14:paraId="5A103031" w14:textId="77777777" w:rsidR="009E0081" w:rsidRDefault="009E0081"/>
    <w:p w14:paraId="3A15A024" w14:textId="77777777" w:rsidR="009E0081" w:rsidRDefault="009E0081"/>
  </w:footnote>
  <w:footnote w:type="continuationNotice" w:id="1">
    <w:p w14:paraId="190244D4" w14:textId="77777777" w:rsidR="009E0081" w:rsidRDefault="009E0081"/>
    <w:p w14:paraId="07173FC0" w14:textId="77777777" w:rsidR="009E0081" w:rsidRDefault="009E0081"/>
    <w:p w14:paraId="21F56E36" w14:textId="77777777" w:rsidR="009E0081" w:rsidRDefault="009E0081"/>
    <w:p w14:paraId="5F91CFB4" w14:textId="77777777" w:rsidR="009E0081" w:rsidRDefault="009E0081"/>
    <w:p w14:paraId="77DA0E2B" w14:textId="77777777" w:rsidR="009E0081" w:rsidRDefault="009E0081"/>
    <w:p w14:paraId="035E8967" w14:textId="77777777" w:rsidR="009E0081" w:rsidRDefault="009E008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6421A1" w:rsidRPr="009F2FD1" w:rsidRDefault="006421A1"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6421A1" w:rsidRPr="00A57997" w:rsidRDefault="006421A1"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6421A1" w:rsidRPr="00E11EF2" w:rsidRDefault="006421A1"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A018DC">
      <w:rPr>
        <w:rFonts w:ascii="HPE Simple" w:hAnsi="HPE Simple"/>
        <w:noProof/>
        <w:sz w:val="18"/>
      </w:rPr>
      <w:t>95</w:t>
    </w:r>
    <w:r w:rsidRPr="00E11EF2">
      <w:rPr>
        <w:rFonts w:ascii="HPE Simple" w:hAnsi="HPE Simple"/>
        <w:sz w:val="1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6421A1" w:rsidRPr="00E11EF2" w:rsidRDefault="006421A1"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A018DC">
      <w:rPr>
        <w:rFonts w:ascii="HPE Simple" w:hAnsi="HPE Simple"/>
        <w:noProof/>
        <w:sz w:val="18"/>
      </w:rPr>
      <w:t>5</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6421A1" w:rsidRDefault="006421A1" w:rsidP="008E412C">
    <w:pPr>
      <w:pStyle w:val="MISCTitleDescriptorinheader11ptLight"/>
    </w:pPr>
    <w:r w:rsidRPr="00793BF0">
      <w:t>Technical white paper</w:t>
    </w:r>
    <w:r w:rsidRPr="00F40566">
      <w:t xml:space="preserve"> Product, solution, or service</w:t>
    </w:r>
  </w:p>
  <w:p w14:paraId="2F3A8906" w14:textId="77777777" w:rsidR="006421A1" w:rsidRDefault="006421A1"/>
  <w:p w14:paraId="73A77B50" w14:textId="77777777" w:rsidR="006421A1" w:rsidRDefault="006421A1"/>
  <w:p w14:paraId="7B32A33C" w14:textId="77777777" w:rsidR="006421A1" w:rsidRDefault="006421A1"/>
  <w:p w14:paraId="60AD1E12" w14:textId="77777777" w:rsidR="006421A1" w:rsidRDefault="006421A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6421A1" w:rsidRPr="00A57997" w:rsidRDefault="006421A1"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3D6C"/>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1394"/>
    <w:rsid w:val="000D2162"/>
    <w:rsid w:val="000D289F"/>
    <w:rsid w:val="000D296A"/>
    <w:rsid w:val="000D3424"/>
    <w:rsid w:val="000D3458"/>
    <w:rsid w:val="000D4200"/>
    <w:rsid w:val="000D4349"/>
    <w:rsid w:val="000D461A"/>
    <w:rsid w:val="000D4944"/>
    <w:rsid w:val="000D4CB7"/>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5BAA"/>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0ECE"/>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26E0"/>
    <w:rsid w:val="001B3C47"/>
    <w:rsid w:val="001B4A1E"/>
    <w:rsid w:val="001B4B29"/>
    <w:rsid w:val="001B552A"/>
    <w:rsid w:val="001B5677"/>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4962"/>
    <w:rsid w:val="00235D75"/>
    <w:rsid w:val="00235F29"/>
    <w:rsid w:val="002360B8"/>
    <w:rsid w:val="002372BF"/>
    <w:rsid w:val="0023774F"/>
    <w:rsid w:val="00240D02"/>
    <w:rsid w:val="002413E3"/>
    <w:rsid w:val="00241930"/>
    <w:rsid w:val="002423D5"/>
    <w:rsid w:val="00242563"/>
    <w:rsid w:val="00242632"/>
    <w:rsid w:val="00242B50"/>
    <w:rsid w:val="00244375"/>
    <w:rsid w:val="00244565"/>
    <w:rsid w:val="0024480C"/>
    <w:rsid w:val="00244900"/>
    <w:rsid w:val="00245062"/>
    <w:rsid w:val="002457E9"/>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4F"/>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720"/>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4C47"/>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008"/>
    <w:rsid w:val="00350CBF"/>
    <w:rsid w:val="00350D99"/>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4EE0"/>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0F84"/>
    <w:rsid w:val="003D111A"/>
    <w:rsid w:val="003D2904"/>
    <w:rsid w:val="003D2C32"/>
    <w:rsid w:val="003D31A2"/>
    <w:rsid w:val="003D3520"/>
    <w:rsid w:val="003D4018"/>
    <w:rsid w:val="003D4391"/>
    <w:rsid w:val="003D58BC"/>
    <w:rsid w:val="003D62CE"/>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2ED9"/>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4877"/>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E17"/>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0AD9"/>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0C"/>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38"/>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1A1"/>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CD0"/>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9F7"/>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6359"/>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2C27"/>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0B15"/>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CEA"/>
    <w:rsid w:val="00791E60"/>
    <w:rsid w:val="00791FD2"/>
    <w:rsid w:val="00792649"/>
    <w:rsid w:val="00793BE7"/>
    <w:rsid w:val="00793BF0"/>
    <w:rsid w:val="00793D5B"/>
    <w:rsid w:val="00794607"/>
    <w:rsid w:val="00794662"/>
    <w:rsid w:val="007949F4"/>
    <w:rsid w:val="00794CF7"/>
    <w:rsid w:val="007964D6"/>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51D"/>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DE6"/>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56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3EF"/>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54B"/>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C76F0"/>
    <w:rsid w:val="009D004C"/>
    <w:rsid w:val="009D07F6"/>
    <w:rsid w:val="009D0A89"/>
    <w:rsid w:val="009D0D45"/>
    <w:rsid w:val="009D217E"/>
    <w:rsid w:val="009D21D6"/>
    <w:rsid w:val="009D29B3"/>
    <w:rsid w:val="009D3BF2"/>
    <w:rsid w:val="009D3C2C"/>
    <w:rsid w:val="009D45EA"/>
    <w:rsid w:val="009D4851"/>
    <w:rsid w:val="009D490A"/>
    <w:rsid w:val="009D491C"/>
    <w:rsid w:val="009D4A6D"/>
    <w:rsid w:val="009D4CF0"/>
    <w:rsid w:val="009D4E3D"/>
    <w:rsid w:val="009D555B"/>
    <w:rsid w:val="009D5938"/>
    <w:rsid w:val="009D5A92"/>
    <w:rsid w:val="009D5C6D"/>
    <w:rsid w:val="009D5D6F"/>
    <w:rsid w:val="009D684C"/>
    <w:rsid w:val="009D6A5F"/>
    <w:rsid w:val="009E0081"/>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8DC"/>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3EB5"/>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178F"/>
    <w:rsid w:val="00B820BF"/>
    <w:rsid w:val="00B820CE"/>
    <w:rsid w:val="00B82324"/>
    <w:rsid w:val="00B831A3"/>
    <w:rsid w:val="00B835FD"/>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CCB"/>
    <w:rsid w:val="00C50D9C"/>
    <w:rsid w:val="00C51827"/>
    <w:rsid w:val="00C51D8B"/>
    <w:rsid w:val="00C51E36"/>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37E"/>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4FAE"/>
    <w:rsid w:val="00D85254"/>
    <w:rsid w:val="00D85691"/>
    <w:rsid w:val="00D864BD"/>
    <w:rsid w:val="00D86FC2"/>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0313"/>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8D1"/>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2733E"/>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73B"/>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87477"/>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4E6"/>
    <w:rsid w:val="00F3278D"/>
    <w:rsid w:val="00F32BD8"/>
    <w:rsid w:val="00F3308F"/>
    <w:rsid w:val="00F3379B"/>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0D8B"/>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5C5"/>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lunkbase.splunk.com/app/3207/" TargetMode="External"/><Relationship Id="rId21" Type="http://schemas.openxmlformats.org/officeDocument/2006/relationships/hyperlink" Target="https://success.docker.com/article/Docker_Reference_Architecture-_Securing_Docker_EE_and_Security_Best_Practices" TargetMode="External"/><Relationship Id="rId42" Type="http://schemas.openxmlformats.org/officeDocument/2006/relationships/hyperlink" Target="https://kubernetes.io/docs/tutorials/" TargetMode="Externa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33.png"/><Relationship Id="rId89" Type="http://schemas.openxmlformats.org/officeDocument/2006/relationships/image" Target="media/image36.png"/><Relationship Id="rId112" Type="http://schemas.openxmlformats.org/officeDocument/2006/relationships/hyperlink" Target="http://docs.splunk.com/Documentation/Forwarder/7.1.2/Forwarder/Configureforwardingwithoutputs.conf" TargetMode="External"/><Relationship Id="rId133" Type="http://schemas.openxmlformats.org/officeDocument/2006/relationships/hyperlink" Target="https://github.com/prometheus/node_exporter" TargetMode="External"/><Relationship Id="rId138" Type="http://schemas.openxmlformats.org/officeDocument/2006/relationships/image" Target="media/image58.png"/><Relationship Id="rId154" Type="http://schemas.openxmlformats.org/officeDocument/2006/relationships/hyperlink" Target="https://support.hpe.com/hpsc/doc/public/display?docId=emr_na-a00042435en_us" TargetMode="External"/><Relationship Id="rId159" Type="http://schemas.openxmlformats.org/officeDocument/2006/relationships/hyperlink" Target="https://support.hpe.com/hpsc/doc/public/display?docId=c05212310" TargetMode="External"/><Relationship Id="rId175" Type="http://schemas.openxmlformats.org/officeDocument/2006/relationships/header" Target="header4.xml"/><Relationship Id="rId170" Type="http://schemas.openxmlformats.org/officeDocument/2006/relationships/image" Target="media/image71.png"/><Relationship Id="rId191" Type="http://schemas.openxmlformats.org/officeDocument/2006/relationships/footer" Target="footer8.xml"/><Relationship Id="rId16" Type="http://schemas.openxmlformats.org/officeDocument/2006/relationships/hyperlink" Target="https://github.com/HewlettPackard/Docker-Synergy" TargetMode="External"/><Relationship Id="rId107" Type="http://schemas.openxmlformats.org/officeDocument/2006/relationships/hyperlink" Target="https://app.sysdigcloud.com" TargetMode="External"/><Relationship Id="rId11" Type="http://schemas.openxmlformats.org/officeDocument/2006/relationships/header" Target="header2.xml"/><Relationship Id="rId32" Type="http://schemas.openxmlformats.org/officeDocument/2006/relationships/hyperlink" Target="https://docs.docker.com/ee/ucp/admin/configure/set-orchestrator-type/" TargetMode="External"/><Relationship Id="rId37" Type="http://schemas.openxmlformats.org/officeDocument/2006/relationships/hyperlink" Target="https://github.com/kubernetes/kubernetes/blob/master/CHANGELOG-1.11.md"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msdn.microsoft.com/en-us/library/ms912391.aspx" TargetMode="External"/><Relationship Id="rId79" Type="http://schemas.openxmlformats.org/officeDocument/2006/relationships/image" Target="media/image30.png"/><Relationship Id="rId102" Type="http://schemas.openxmlformats.org/officeDocument/2006/relationships/image" Target="media/image42.png"/><Relationship Id="rId123" Type="http://schemas.openxmlformats.org/officeDocument/2006/relationships/image" Target="media/image49.png"/><Relationship Id="rId128" Type="http://schemas.openxmlformats.org/officeDocument/2006/relationships/hyperlink" Target="https://github.com/kubernetes/kube-state-metrics" TargetMode="External"/><Relationship Id="rId144" Type="http://schemas.openxmlformats.org/officeDocument/2006/relationships/hyperlink" Target="https://success.docker.com/article/backup-restore-best-practices" TargetMode="External"/><Relationship Id="rId149" Type="http://schemas.openxmlformats.org/officeDocument/2006/relationships/hyperlink" Target="https://docs.docker.com/datacenter/dtr/2.5/guides/admin/backups-and-disaster-recovery/"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www.youtube.com/watch?v=NR9XLZw0ndo&amp;t=5s" TargetMode="External"/><Relationship Id="rId160" Type="http://schemas.openxmlformats.org/officeDocument/2006/relationships/hyperlink" Target="http://vmware.github.io/vsphere-storage-for-docker/documentation/index.html" TargetMode="External"/><Relationship Id="rId165" Type="http://schemas.openxmlformats.org/officeDocument/2006/relationships/hyperlink" Target="http://docs.splunk.com/Documentation/Splunk/7.0.3/Installation/HowtoupgradeSplunk" TargetMode="External"/><Relationship Id="rId181" Type="http://schemas.openxmlformats.org/officeDocument/2006/relationships/hyperlink" Target="http://www.hpe.com/networking" TargetMode="External"/><Relationship Id="rId186" Type="http://schemas.openxmlformats.org/officeDocument/2006/relationships/hyperlink" Target="http://www.hpe.com/contact/feedback" TargetMode="External"/><Relationship Id="rId22" Type="http://schemas.openxmlformats.org/officeDocument/2006/relationships/hyperlink" Target="http://h20195.www2.hpe.com/V2/GetDocument.aspx?docname=a00020437enw" TargetMode="External"/><Relationship Id="rId27" Type="http://schemas.openxmlformats.org/officeDocument/2006/relationships/hyperlink" Target="http://vmware.github.io/vsphere-storage-for-docker/documentation/install.html" TargetMode="External"/><Relationship Id="rId43" Type="http://schemas.openxmlformats.org/officeDocument/2006/relationships/hyperlink" Target="https://kubernetes.io/docs/tutorials/stateless-application/guestbook/" TargetMode="External"/><Relationship Id="rId48" Type="http://schemas.openxmlformats.org/officeDocument/2006/relationships/hyperlink" Target="https://grafana.com/dashboards/9309"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s://github.com/splunk/docker-itmonitoring" TargetMode="External"/><Relationship Id="rId118" Type="http://schemas.openxmlformats.org/officeDocument/2006/relationships/hyperlink" Target="https://splunkbase.splunk.com/app/3208/" TargetMode="External"/><Relationship Id="rId134" Type="http://schemas.openxmlformats.org/officeDocument/2006/relationships/hyperlink" Target="https://github.com/kubernetes/kubernetes/issues/68522" TargetMode="External"/><Relationship Id="rId139" Type="http://schemas.openxmlformats.org/officeDocument/2006/relationships/image" Target="media/image59.png"/><Relationship Id="rId80" Type="http://schemas.openxmlformats.org/officeDocument/2006/relationships/hyperlink" Target="https://github.com/HewlettPackard/image-streamer-rhel/tree/V4.1/artifact-bundles/" TargetMode="External"/><Relationship Id="rId85" Type="http://schemas.openxmlformats.org/officeDocument/2006/relationships/hyperlink" Target="https://github.com/HewlettPackard/image-streamer-windows" TargetMode="External"/><Relationship Id="rId150" Type="http://schemas.openxmlformats.org/officeDocument/2006/relationships/hyperlink" Target="https://docs.docker.com/datacenter/dtr/2.4/guides/admin/configure/set-up-vulnerability-scans/" TargetMode="External"/><Relationship Id="rId155" Type="http://schemas.openxmlformats.org/officeDocument/2006/relationships/image" Target="media/image65.png"/><Relationship Id="rId171" Type="http://schemas.openxmlformats.org/officeDocument/2006/relationships/image" Target="media/image72.png"/><Relationship Id="rId176" Type="http://schemas.openxmlformats.org/officeDocument/2006/relationships/footer" Target="footer5.xml"/><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docs.docker.com/ee/ucp/admin/configure/set-orchestrator-type/" TargetMode="External"/><Relationship Id="rId38" Type="http://schemas.openxmlformats.org/officeDocument/2006/relationships/hyperlink" Target="https://kubernetes.io/docs/tasks/tools/install-kubectl/" TargetMode="External"/><Relationship Id="rId59" Type="http://schemas.openxmlformats.org/officeDocument/2006/relationships/image" Target="media/image18.png"/><Relationship Id="rId103" Type="http://schemas.openxmlformats.org/officeDocument/2006/relationships/image" Target="media/image43.png"/><Relationship Id="rId108" Type="http://schemas.openxmlformats.org/officeDocument/2006/relationships/hyperlink" Target="https://app.sysdigcloud.com" TargetMode="External"/><Relationship Id="rId124" Type="http://schemas.openxmlformats.org/officeDocument/2006/relationships/image" Target="media/image50.png"/><Relationship Id="rId129" Type="http://schemas.openxmlformats.org/officeDocument/2006/relationships/hyperlink" Target="https://github.com/prometheus/node_exporter" TargetMode="Externa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hyperlink" Target="https://docs.docker.com/install/windows/docker-ee/" TargetMode="External"/><Relationship Id="rId91" Type="http://schemas.openxmlformats.org/officeDocument/2006/relationships/image" Target="media/image38.png"/><Relationship Id="rId96" Type="http://schemas.openxmlformats.org/officeDocument/2006/relationships/hyperlink" Target="https://sysdig.teachable.com/p/sysdig-101" TargetMode="External"/><Relationship Id="rId140" Type="http://schemas.openxmlformats.org/officeDocument/2006/relationships/image" Target="media/image60.png"/><Relationship Id="rId145" Type="http://schemas.openxmlformats.org/officeDocument/2006/relationships/hyperlink" Target="https://docs.docker.com/engine/swarm/admin_guide/" TargetMode="External"/><Relationship Id="rId161" Type="http://schemas.openxmlformats.org/officeDocument/2006/relationships/hyperlink" Target="https://access.redhat.com/articles/11258" TargetMode="External"/><Relationship Id="rId166" Type="http://schemas.openxmlformats.org/officeDocument/2006/relationships/hyperlink" Target="http://docs.grafana.org/installation/upgrading/" TargetMode="External"/><Relationship Id="rId182" Type="http://schemas.openxmlformats.org/officeDocument/2006/relationships/hyperlink" Target="http://www.hpe.com/us/en/services/consulting.html" TargetMode="External"/><Relationship Id="rId187"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s.ansible.com/" TargetMode="External"/><Relationship Id="rId28" Type="http://schemas.openxmlformats.org/officeDocument/2006/relationships/hyperlink" Target="https://github.com/HewlettPackard/oneview-ansible" TargetMode="External"/><Relationship Id="rId49" Type="http://schemas.openxmlformats.org/officeDocument/2006/relationships/image" Target="media/image8.png"/><Relationship Id="rId114" Type="http://schemas.openxmlformats.org/officeDocument/2006/relationships/hyperlink" Target="https://hub.docker.com/r/splunk/universalforwarder/" TargetMode="External"/><Relationship Id="rId119" Type="http://schemas.openxmlformats.org/officeDocument/2006/relationships/hyperlink" Target="https://splunkbase.splunk.com/app/1151/" TargetMode="External"/><Relationship Id="rId44" Type="http://schemas.openxmlformats.org/officeDocument/2006/relationships/hyperlink" Target="https://github.com/kubernetes/examples"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hyperlink" Target="https://github.com/HewlettPackard/image-streamer-tools/tree/v4.0/foundation/artifact-bundles" TargetMode="External"/><Relationship Id="rId86" Type="http://schemas.openxmlformats.org/officeDocument/2006/relationships/hyperlink" Target="https://github.com/HewlettPackard/image-streamer-windows" TargetMode="External"/><Relationship Id="rId130" Type="http://schemas.openxmlformats.org/officeDocument/2006/relationships/image" Target="media/image53.png"/><Relationship Id="rId135" Type="http://schemas.openxmlformats.org/officeDocument/2006/relationships/hyperlink" Target="https://github.com/google/cadvisor/blob/master/docs/storage/prometheus.md" TargetMode="External"/><Relationship Id="rId151" Type="http://schemas.openxmlformats.org/officeDocument/2006/relationships/hyperlink" Target="https://docs.docker.com/datacenter/dtr/2.4/guides/admin/configure/set-up-vulnerability-scans/" TargetMode="External"/><Relationship Id="rId156" Type="http://schemas.openxmlformats.org/officeDocument/2006/relationships/image" Target="media/image66.png"/><Relationship Id="rId177" Type="http://schemas.openxmlformats.org/officeDocument/2006/relationships/hyperlink" Target="http://www.hpe.com/info/ra" TargetMode="External"/><Relationship Id="rId172" Type="http://schemas.openxmlformats.org/officeDocument/2006/relationships/header" Target="header3.xml"/><Relationship Id="rId19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www.haproxy.com/solutions/high-availability/" TargetMode="External"/><Relationship Id="rId39" Type="http://schemas.openxmlformats.org/officeDocument/2006/relationships/hyperlink" Target="https://kubernetes.io/docs/tasks/tools/install-kubectl/" TargetMode="External"/><Relationship Id="rId109" Type="http://schemas.openxmlformats.org/officeDocument/2006/relationships/image" Target="media/image45.png"/><Relationship Id="rId34" Type="http://schemas.openxmlformats.org/officeDocument/2006/relationships/hyperlink" Target="https://access.redhat.com/articles/1378093"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docs.docker.com/install/windows/docker-ee/" TargetMode="External"/><Relationship Id="rId97" Type="http://schemas.openxmlformats.org/officeDocument/2006/relationships/hyperlink" Target="https://www.youtube.com/watch?v=e_kdjHjK7mY" TargetMode="External"/><Relationship Id="rId104" Type="http://schemas.openxmlformats.org/officeDocument/2006/relationships/hyperlink" Target="https://app.sysdigcloud.com" TargetMode="External"/><Relationship Id="rId120" Type="http://schemas.openxmlformats.org/officeDocument/2006/relationships/image" Target="media/image47.png"/><Relationship Id="rId125" Type="http://schemas.openxmlformats.org/officeDocument/2006/relationships/image" Target="media/image51.png"/><Relationship Id="rId141" Type="http://schemas.openxmlformats.org/officeDocument/2006/relationships/image" Target="media/image61.png"/><Relationship Id="rId146" Type="http://schemas.openxmlformats.org/officeDocument/2006/relationships/hyperlink" Target="https://docs.docker.com/datacenter/ucp/2.2/guides/architecture/" TargetMode="External"/><Relationship Id="rId167" Type="http://schemas.openxmlformats.org/officeDocument/2006/relationships/hyperlink" Target="https://docs.splunk.com/Documentation/Splunk/7.1.2/Security/ConfigureSplunkforwardingtousesignedcertificates" TargetMode="External"/><Relationship Id="rId18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hyperlink" Target="https://msdn.microsoft.com/en-us/library/ms912391.aspx" TargetMode="External"/><Relationship Id="rId92" Type="http://schemas.openxmlformats.org/officeDocument/2006/relationships/hyperlink" Target="https://support.hpe.com/hpsc/doc/public/display?docId=emr_na-a00039930en_us&amp;docLocale=en_US" TargetMode="External"/><Relationship Id="rId162" Type="http://schemas.openxmlformats.org/officeDocument/2006/relationships/image" Target="media/image69.png"/><Relationship Id="rId183" Type="http://schemas.openxmlformats.org/officeDocument/2006/relationships/hyperlink" Target="https://success.docker.com/architectures" TargetMode="External"/><Relationship Id="rId2" Type="http://schemas.openxmlformats.org/officeDocument/2006/relationships/numbering" Target="numbering.xml"/><Relationship Id="rId29" Type="http://schemas.openxmlformats.org/officeDocument/2006/relationships/hyperlink" Target="https://www.cyberciti.biz/faq/how-to-use-dnf-command-with-a-proxy-server-on-fedora/" TargetMode="External"/><Relationship Id="rId24" Type="http://schemas.openxmlformats.org/officeDocument/2006/relationships/hyperlink" Target="https://www.docker.com/enterprise-edition" TargetMode="External"/><Relationship Id="rId40" Type="http://schemas.openxmlformats.org/officeDocument/2006/relationships/hyperlink" Target="https://docs.docker.com/ee/ucp/user-access/cli/"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34.png"/><Relationship Id="rId110" Type="http://schemas.openxmlformats.org/officeDocument/2006/relationships/image" Target="media/image46.png"/><Relationship Id="rId115" Type="http://schemas.openxmlformats.org/officeDocument/2006/relationships/hyperlink" Target="https://splunkbase.splunk.com/app/1680/" TargetMode="External"/><Relationship Id="rId131" Type="http://schemas.openxmlformats.org/officeDocument/2006/relationships/image" Target="media/image54.png"/><Relationship Id="rId136" Type="http://schemas.openxmlformats.org/officeDocument/2006/relationships/image" Target="media/image56.png"/><Relationship Id="rId157" Type="http://schemas.openxmlformats.org/officeDocument/2006/relationships/image" Target="media/image67.png"/><Relationship Id="rId178" Type="http://schemas.openxmlformats.org/officeDocument/2006/relationships/hyperlink" Target="http://hpe.com/synergy" TargetMode="External"/><Relationship Id="rId61" Type="http://schemas.openxmlformats.org/officeDocument/2006/relationships/image" Target="media/image20.png"/><Relationship Id="rId82" Type="http://schemas.openxmlformats.org/officeDocument/2006/relationships/image" Target="media/image31.png"/><Relationship Id="rId152" Type="http://schemas.openxmlformats.org/officeDocument/2006/relationships/image" Target="media/image63.png"/><Relationship Id="rId173"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0.us.pool.net.org/" TargetMode="External"/><Relationship Id="rId35" Type="http://schemas.openxmlformats.org/officeDocument/2006/relationships/hyperlink" Target="https://github.com/HewlettPackard/Docker-SimpliVity" TargetMode="External"/><Relationship Id="rId56" Type="http://schemas.openxmlformats.org/officeDocument/2006/relationships/image" Target="media/image15.png"/><Relationship Id="rId77" Type="http://schemas.openxmlformats.org/officeDocument/2006/relationships/hyperlink" Target="https://support.hpe.com/hpsc/doc/public/display?docId=a00048164en_us" TargetMode="External"/><Relationship Id="rId100" Type="http://schemas.openxmlformats.org/officeDocument/2006/relationships/hyperlink" Target="https://hewlettpackard.github.io/Docker-Synergy/sysdig/sysdig-trial.html" TargetMode="External"/><Relationship Id="rId105" Type="http://schemas.openxmlformats.org/officeDocument/2006/relationships/image" Target="media/image44.png"/><Relationship Id="rId126" Type="http://schemas.openxmlformats.org/officeDocument/2006/relationships/image" Target="media/image52.jpeg"/><Relationship Id="rId147" Type="http://schemas.openxmlformats.org/officeDocument/2006/relationships/hyperlink" Target="https://docs.docker.com/datacenter/ucp/3.0/guides/admin/backups-and-disaster-recovery/" TargetMode="External"/><Relationship Id="rId168" Type="http://schemas.openxmlformats.org/officeDocument/2006/relationships/hyperlink" Target="http://docs.splunk.com/Documentation/Splunk/7.1.2/Security/Howtoself-signcertificates" TargetMode="External"/><Relationship Id="rId8" Type="http://schemas.openxmlformats.org/officeDocument/2006/relationships/hyperlink" Target="http://www.hpe.com" TargetMode="External"/><Relationship Id="rId51" Type="http://schemas.openxmlformats.org/officeDocument/2006/relationships/image" Target="media/image10.png"/><Relationship Id="rId72" Type="http://schemas.openxmlformats.org/officeDocument/2006/relationships/hyperlink" Target="https://raw.githubusercontent.com/ansible/ansible/devel/examples/scripts/ConfigureRemotingForAnsible.ps1" TargetMode="External"/><Relationship Id="rId93" Type="http://schemas.openxmlformats.org/officeDocument/2006/relationships/image" Target="media/image39.png"/><Relationship Id="rId98" Type="http://schemas.openxmlformats.org/officeDocument/2006/relationships/hyperlink" Target="https://sysdig.teachable.com/p/sysdig-secure-101" TargetMode="External"/><Relationship Id="rId121" Type="http://schemas.openxmlformats.org/officeDocument/2006/relationships/image" Target="media/image48.png"/><Relationship Id="rId142" Type="http://schemas.openxmlformats.org/officeDocument/2006/relationships/image" Target="media/image62.png"/><Relationship Id="rId163" Type="http://schemas.openxmlformats.org/officeDocument/2006/relationships/hyperlink" Target="https://success.docker.com/Policies/Maintenance_Lifecycle" TargetMode="External"/><Relationship Id="rId184" Type="http://schemas.openxmlformats.org/officeDocument/2006/relationships/hyperlink" Target="https://www.splunk.com/pdfs/white-papers/splunk-validated-architectures.pdf" TargetMode="External"/><Relationship Id="rId189"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https://docs.docker.com/engine/installation/linux/docker-ee/rhel/" TargetMode="External"/><Relationship Id="rId46" Type="http://schemas.openxmlformats.org/officeDocument/2006/relationships/hyperlink" Target="https://docs.docker.com/ee/ucp/admin/configure/collect-cluster-metrics/" TargetMode="External"/><Relationship Id="rId67" Type="http://schemas.openxmlformats.org/officeDocument/2006/relationships/image" Target="media/image26.png"/><Relationship Id="rId116" Type="http://schemas.openxmlformats.org/officeDocument/2006/relationships/hyperlink" Target="https://splunkbase.splunk.com/app/742/" TargetMode="External"/><Relationship Id="rId137" Type="http://schemas.openxmlformats.org/officeDocument/2006/relationships/image" Target="media/image57.png"/><Relationship Id="rId158" Type="http://schemas.openxmlformats.org/officeDocument/2006/relationships/image" Target="media/image68.png"/><Relationship Id="rId20" Type="http://schemas.openxmlformats.org/officeDocument/2006/relationships/hyperlink" Target="https://docs.docker.com/ee/ucp/admin/install/system-requirements/" TargetMode="External"/><Relationship Id="rId41" Type="http://schemas.openxmlformats.org/officeDocument/2006/relationships/hyperlink" Target="https://github.com/helm/helm/releases" TargetMode="External"/><Relationship Id="rId62" Type="http://schemas.openxmlformats.org/officeDocument/2006/relationships/image" Target="media/image21.png"/><Relationship Id="rId83" Type="http://schemas.openxmlformats.org/officeDocument/2006/relationships/image" Target="media/image32.png"/><Relationship Id="rId88" Type="http://schemas.openxmlformats.org/officeDocument/2006/relationships/image" Target="media/image35.png"/><Relationship Id="rId111" Type="http://schemas.openxmlformats.org/officeDocument/2006/relationships/hyperlink" Target="https://www.splunk.com/en_us/download/universal-forwarder.html" TargetMode="External"/><Relationship Id="rId132" Type="http://schemas.openxmlformats.org/officeDocument/2006/relationships/image" Target="media/image55.png"/><Relationship Id="rId153" Type="http://schemas.openxmlformats.org/officeDocument/2006/relationships/image" Target="media/image64.png"/><Relationship Id="rId174" Type="http://schemas.openxmlformats.org/officeDocument/2006/relationships/footer" Target="footer4.xml"/><Relationship Id="rId179" Type="http://schemas.openxmlformats.org/officeDocument/2006/relationships/hyperlink" Target="http://www.hpe.com/servers" TargetMode="External"/><Relationship Id="rId190" Type="http://schemas.openxmlformats.org/officeDocument/2006/relationships/footer" Target="footer7.xml"/><Relationship Id="rId15" Type="http://schemas.openxmlformats.org/officeDocument/2006/relationships/hyperlink" Target="https://hewlettpackard.github.io/Docker-Synergy/rel-notes/new-features-syn.html" TargetMode="External"/><Relationship Id="rId36" Type="http://schemas.openxmlformats.org/officeDocument/2006/relationships/hyperlink" Target="https://github.com/kubernetes/kubernetes/blob/master/CHANGELOG-1.11.md" TargetMode="External"/><Relationship Id="rId57" Type="http://schemas.openxmlformats.org/officeDocument/2006/relationships/image" Target="media/image16.png"/><Relationship Id="rId106" Type="http://schemas.openxmlformats.org/officeDocument/2006/relationships/hyperlink" Target="https://app.sysdigcloud.com" TargetMode="External"/><Relationship Id="rId127" Type="http://schemas.openxmlformats.org/officeDocument/2006/relationships/hyperlink" Target="https://coreos.com/operators/prometheus/docs/latest/user-guides/getting-started.html" TargetMode="External"/><Relationship Id="rId10" Type="http://schemas.openxmlformats.org/officeDocument/2006/relationships/header" Target="header1.xml"/><Relationship Id="rId31" Type="http://schemas.openxmlformats.org/officeDocument/2006/relationships/hyperlink" Target="https://docs.docker.com/engine/installation/linux/docker-ee/rhel/" TargetMode="External"/><Relationship Id="rId52" Type="http://schemas.openxmlformats.org/officeDocument/2006/relationships/image" Target="media/image11.png"/><Relationship Id="rId73" Type="http://schemas.openxmlformats.org/officeDocument/2006/relationships/hyperlink" Target="https://raw.githubusercontent.com/vmware/vsphere-storage-for-docker/master/install-vdvs.ps1" TargetMode="External"/><Relationship Id="rId78" Type="http://schemas.openxmlformats.org/officeDocument/2006/relationships/hyperlink" Target="https://support.hpe.com/hpsc/doc/public/display?docId=emr_na-a00039930en_us&amp;docLocale=en_US" TargetMode="External"/><Relationship Id="rId94" Type="http://schemas.openxmlformats.org/officeDocument/2006/relationships/image" Target="media/image40.png"/><Relationship Id="rId99" Type="http://schemas.openxmlformats.org/officeDocument/2006/relationships/hyperlink" Target="https://hewlettpackard.github.io/Docker-SimpliVity/sysdig/sysdig-trial.html" TargetMode="External"/><Relationship Id="rId101" Type="http://schemas.openxmlformats.org/officeDocument/2006/relationships/image" Target="media/image41.png"/><Relationship Id="rId122" Type="http://schemas.openxmlformats.org/officeDocument/2006/relationships/hyperlink" Target="https://docs.vmware.com/en/VMware-vSphere/6.5/com.vmware.vsphere.security.doc/GUID-9F67DB52-F469-451F-B6C8-DAE8D95976E7.html" TargetMode="External"/><Relationship Id="rId143" Type="http://schemas.openxmlformats.org/officeDocument/2006/relationships/hyperlink" Target="https://docs.docker.com/enterprise/backup/" TargetMode="External"/><Relationship Id="rId148" Type="http://schemas.openxmlformats.org/officeDocument/2006/relationships/hyperlink" Target="https://docs.docker.com/datacenter/dtr/2.5/guides/admin/backups-and-disaster-recovery/" TargetMode="External"/><Relationship Id="rId164" Type="http://schemas.openxmlformats.org/officeDocument/2006/relationships/hyperlink" Target="https://success.docker.com/Policies/Compatibility_Matrix" TargetMode="External"/><Relationship Id="rId169" Type="http://schemas.openxmlformats.org/officeDocument/2006/relationships/image" Target="media/image70.png"/><Relationship Id="rId185" Type="http://schemas.openxmlformats.org/officeDocument/2006/relationships/hyperlink" Target="https://sysdig.com/resources/"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storage" TargetMode="External"/><Relationship Id="rId26" Type="http://schemas.openxmlformats.org/officeDocument/2006/relationships/hyperlink" Target="https://docs.docker.com/install/linux/docker-ee/rhel/"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DFF1B-F2C8-414E-A19E-CB585C537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37025</Words>
  <Characters>211048</Characters>
  <Application>Microsoft Office Word</Application>
  <DocSecurity>0</DocSecurity>
  <Lines>1758</Lines>
  <Paragraphs>495</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247578</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2019-04-30T12:48:00Z</dcterms:modified>
</cp:coreProperties>
</file>